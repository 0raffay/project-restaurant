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8CCE4"/>
  <w:body>
    <w:p w:rsidR="00A64E4E" w:rsidRDefault="00A64E4E">
      <w:pPr>
        <w:widowControl w:val="0"/>
      </w:pPr>
    </w:p>
    <w:p w:rsidR="00A64E4E" w:rsidRDefault="00CD55E7">
      <w:pPr>
        <w:widowControl w:val="0"/>
        <w:spacing w:line="240" w:lineRule="auto"/>
        <w:ind w:left="540"/>
        <w:rPr>
          <w:rFonts w:ascii="Times" w:eastAsia="Times" w:hAnsi="Times" w:cs="Times"/>
          <w:color w:val="808080"/>
        </w:rPr>
      </w:pPr>
      <w:bookmarkStart w:id="0" w:name="_heading=h.gjdgxs" w:colFirst="0" w:colLast="0"/>
      <w:bookmarkEnd w:id="0"/>
      <w:r>
        <w:rPr>
          <w:rFonts w:ascii="Times" w:eastAsia="Times" w:hAnsi="Times" w:cs="Times"/>
          <w:color w:val="808080"/>
        </w:rPr>
        <w:t xml:space="preserve">   </w:t>
      </w:r>
    </w:p>
    <w:p w:rsidR="00A64E4E" w:rsidRDefault="00CD55E7">
      <w:pPr>
        <w:widowControl w:val="0"/>
        <w:spacing w:before="204" w:line="240" w:lineRule="auto"/>
        <w:ind w:right="3829"/>
        <w:jc w:val="right"/>
        <w:rPr>
          <w:rFonts w:ascii="Times" w:eastAsia="Times" w:hAnsi="Times" w:cs="Times"/>
          <w:color w:val="000000"/>
          <w:sz w:val="72"/>
          <w:szCs w:val="72"/>
          <w:u w:val="single"/>
        </w:rPr>
      </w:pPr>
      <w:r>
        <w:rPr>
          <w:rFonts w:ascii="Times" w:eastAsia="Times" w:hAnsi="Times" w:cs="Times"/>
          <w:color w:val="000000"/>
          <w:sz w:val="96"/>
          <w:szCs w:val="96"/>
        </w:rPr>
        <w:t xml:space="preserve">  </w:t>
      </w:r>
      <w:r>
        <w:rPr>
          <w:rFonts w:ascii="Times" w:eastAsia="Times" w:hAnsi="Times" w:cs="Times"/>
          <w:color w:val="000000"/>
          <w:sz w:val="72"/>
          <w:szCs w:val="72"/>
          <w:u w:val="single"/>
        </w:rPr>
        <w:t>Nexus Aquarium</w:t>
      </w:r>
    </w:p>
    <w:p w:rsidR="00A64E4E" w:rsidRDefault="00CD55E7">
      <w:pPr>
        <w:widowControl w:val="0"/>
        <w:spacing w:before="204" w:line="240" w:lineRule="auto"/>
        <w:ind w:right="3829"/>
        <w:jc w:val="right"/>
        <w:rPr>
          <w:rFonts w:ascii="Times" w:eastAsia="Times" w:hAnsi="Times" w:cs="Times"/>
          <w:i/>
          <w:color w:val="000000"/>
          <w:sz w:val="72"/>
          <w:szCs w:val="72"/>
          <w:u w:val="single"/>
        </w:rPr>
      </w:pPr>
      <w:r>
        <w:rPr>
          <w:rFonts w:ascii="Times" w:eastAsia="Times" w:hAnsi="Times" w:cs="Times"/>
          <w:i/>
          <w:color w:val="000000"/>
          <w:sz w:val="72"/>
          <w:szCs w:val="72"/>
        </w:rPr>
        <w:t xml:space="preserve">      </w:t>
      </w:r>
      <w:r>
        <w:rPr>
          <w:rFonts w:ascii="Times" w:eastAsia="Times" w:hAnsi="Times" w:cs="Times"/>
          <w:i/>
          <w:color w:val="000000"/>
          <w:sz w:val="72"/>
          <w:szCs w:val="72"/>
          <w:u w:val="single"/>
        </w:rPr>
        <w:t>User Guide</w:t>
      </w:r>
    </w:p>
    <w:tbl>
      <w:tblPr>
        <w:tblStyle w:val="Style20"/>
        <w:tblW w:w="8636" w:type="dxa"/>
        <w:tblInd w:w="1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47"/>
        <w:gridCol w:w="3149"/>
        <w:gridCol w:w="3240"/>
      </w:tblGrid>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Supervisor.</w:t>
            </w:r>
          </w:p>
        </w:tc>
        <w:tc>
          <w:tcPr>
            <w:tcW w:w="6389" w:type="dxa"/>
            <w:gridSpan w:val="2"/>
            <w:shd w:val="clear" w:color="auto" w:fill="auto"/>
            <w:tcMar>
              <w:top w:w="100" w:type="dxa"/>
              <w:left w:w="100" w:type="dxa"/>
              <w:bottom w:w="100" w:type="dxa"/>
              <w:right w:w="100" w:type="dxa"/>
            </w:tcMar>
          </w:tcPr>
          <w:p w:rsidR="00A64E4E" w:rsidRDefault="00AC114E">
            <w:pPr>
              <w:widowControl w:val="0"/>
              <w:rPr>
                <w:rFonts w:ascii="Times" w:eastAsia="Times" w:hAnsi="Times" w:cs="Times"/>
                <w:b/>
                <w:color w:val="000000"/>
                <w:sz w:val="31"/>
                <w:szCs w:val="31"/>
              </w:rPr>
            </w:pPr>
            <w:r>
              <w:rPr>
                <w:rFonts w:ascii="Times" w:eastAsia="Times" w:hAnsi="Times" w:cs="Times"/>
                <w:b/>
                <w:color w:val="000000"/>
                <w:sz w:val="31"/>
                <w:szCs w:val="31"/>
              </w:rPr>
              <w:t>Sir Hassan Nadeem</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Batch.</w:t>
            </w:r>
          </w:p>
        </w:tc>
        <w:tc>
          <w:tcPr>
            <w:tcW w:w="6389" w:type="dxa"/>
            <w:gridSpan w:val="2"/>
            <w:shd w:val="clear" w:color="auto" w:fill="auto"/>
            <w:tcMar>
              <w:top w:w="100" w:type="dxa"/>
              <w:left w:w="100" w:type="dxa"/>
              <w:bottom w:w="100" w:type="dxa"/>
              <w:right w:w="100" w:type="dxa"/>
            </w:tcMar>
          </w:tcPr>
          <w:p w:rsidR="00A64E4E" w:rsidRDefault="00AC114E">
            <w:pPr>
              <w:widowControl w:val="0"/>
              <w:rPr>
                <w:rFonts w:ascii="Times" w:eastAsia="Times" w:hAnsi="Times" w:cs="Times"/>
                <w:b/>
                <w:color w:val="000000"/>
                <w:sz w:val="31"/>
                <w:szCs w:val="31"/>
              </w:rPr>
            </w:pPr>
            <w:r>
              <w:rPr>
                <w:rFonts w:ascii="Times" w:eastAsia="Times" w:hAnsi="Times" w:cs="Times"/>
                <w:b/>
                <w:color w:val="000000"/>
                <w:sz w:val="31"/>
                <w:szCs w:val="31"/>
              </w:rPr>
              <w:t>2202B1</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Group. </w:t>
            </w:r>
          </w:p>
        </w:tc>
        <w:tc>
          <w:tcPr>
            <w:tcW w:w="6389" w:type="dxa"/>
            <w:gridSpan w:val="2"/>
            <w:shd w:val="clear" w:color="auto" w:fill="auto"/>
            <w:tcMar>
              <w:top w:w="100" w:type="dxa"/>
              <w:left w:w="100" w:type="dxa"/>
              <w:bottom w:w="100" w:type="dxa"/>
              <w:right w:w="100" w:type="dxa"/>
            </w:tcMar>
          </w:tcPr>
          <w:p w:rsidR="00A64E4E" w:rsidRDefault="00AC114E">
            <w:pPr>
              <w:widowControl w:val="0"/>
              <w:spacing w:line="240" w:lineRule="auto"/>
              <w:rPr>
                <w:rFonts w:ascii="Times" w:eastAsia="Times" w:hAnsi="Times" w:cs="Times"/>
                <w:color w:val="000000"/>
                <w:sz w:val="31"/>
                <w:szCs w:val="31"/>
              </w:rPr>
            </w:pPr>
            <w:r>
              <w:rPr>
                <w:rFonts w:ascii="Times" w:eastAsia="Times" w:hAnsi="Times" w:cs="Times"/>
                <w:color w:val="000000"/>
                <w:sz w:val="31"/>
                <w:szCs w:val="31"/>
              </w:rPr>
              <w:t>A</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Serial No. </w:t>
            </w:r>
          </w:p>
        </w:tc>
        <w:tc>
          <w:tcPr>
            <w:tcW w:w="3149"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Enrollment Number </w:t>
            </w:r>
          </w:p>
        </w:tc>
        <w:tc>
          <w:tcPr>
            <w:tcW w:w="3240"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Student Name</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1.</w:t>
            </w:r>
          </w:p>
        </w:tc>
        <w:tc>
          <w:tcPr>
            <w:tcW w:w="3149"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1364030</w:t>
            </w:r>
          </w:p>
        </w:tc>
        <w:tc>
          <w:tcPr>
            <w:tcW w:w="3240"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Aiman Hussain</w:t>
            </w:r>
          </w:p>
        </w:tc>
      </w:tr>
      <w:tr w:rsidR="00A64E4E">
        <w:trPr>
          <w:trHeight w:val="568"/>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2.</w:t>
            </w:r>
          </w:p>
        </w:tc>
        <w:tc>
          <w:tcPr>
            <w:tcW w:w="3149"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1364699</w:t>
            </w:r>
          </w:p>
        </w:tc>
        <w:tc>
          <w:tcPr>
            <w:tcW w:w="3240"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Areeba Shafi</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3.</w:t>
            </w:r>
          </w:p>
        </w:tc>
        <w:tc>
          <w:tcPr>
            <w:tcW w:w="3149"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1362555</w:t>
            </w:r>
          </w:p>
        </w:tc>
        <w:tc>
          <w:tcPr>
            <w:tcW w:w="3240"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 xml:space="preserve">Habiba Noor </w:t>
            </w:r>
          </w:p>
        </w:tc>
      </w:tr>
      <w:tr w:rsidR="00A64E4E">
        <w:trPr>
          <w:trHeight w:val="566"/>
        </w:trPr>
        <w:tc>
          <w:tcPr>
            <w:tcW w:w="2247" w:type="dxa"/>
            <w:shd w:val="clear" w:color="auto" w:fill="auto"/>
            <w:tcMar>
              <w:top w:w="100" w:type="dxa"/>
              <w:left w:w="100" w:type="dxa"/>
              <w:bottom w:w="100" w:type="dxa"/>
              <w:right w:w="100" w:type="dxa"/>
            </w:tcMar>
          </w:tcPr>
          <w:p w:rsidR="00A64E4E" w:rsidRDefault="00CD55E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4.</w:t>
            </w:r>
          </w:p>
        </w:tc>
        <w:tc>
          <w:tcPr>
            <w:tcW w:w="3149"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1363279</w:t>
            </w:r>
          </w:p>
        </w:tc>
        <w:tc>
          <w:tcPr>
            <w:tcW w:w="3240" w:type="dxa"/>
            <w:shd w:val="clear" w:color="auto" w:fill="auto"/>
            <w:tcMar>
              <w:top w:w="100" w:type="dxa"/>
              <w:left w:w="100" w:type="dxa"/>
              <w:bottom w:w="100" w:type="dxa"/>
              <w:right w:w="100" w:type="dxa"/>
            </w:tcMar>
          </w:tcPr>
          <w:p w:rsidR="00A64E4E" w:rsidRDefault="00F706A4">
            <w:pPr>
              <w:widowControl w:val="0"/>
              <w:rPr>
                <w:rFonts w:ascii="Times" w:eastAsia="Times" w:hAnsi="Times" w:cs="Times"/>
                <w:color w:val="000000"/>
                <w:sz w:val="31"/>
                <w:szCs w:val="31"/>
              </w:rPr>
            </w:pPr>
            <w:r>
              <w:rPr>
                <w:rFonts w:ascii="Times" w:eastAsia="Times" w:hAnsi="Times" w:cs="Times"/>
                <w:color w:val="000000"/>
                <w:sz w:val="31"/>
                <w:szCs w:val="31"/>
              </w:rPr>
              <w:t>Manahil Ilyas</w:t>
            </w:r>
          </w:p>
        </w:tc>
      </w:tr>
    </w:tbl>
    <w:p w:rsidR="00A64E4E" w:rsidRDefault="00A64E4E">
      <w:pPr>
        <w:widowControl w:val="0"/>
        <w:rPr>
          <w:color w:val="000000"/>
        </w:rPr>
      </w:pPr>
    </w:p>
    <w:p w:rsidR="00A64E4E" w:rsidRDefault="00A64E4E">
      <w:pPr>
        <w:widowControl w:val="0"/>
        <w:rPr>
          <w:color w:val="000000"/>
        </w:rPr>
      </w:pPr>
    </w:p>
    <w:p w:rsidR="00A64E4E" w:rsidRDefault="00CD55E7">
      <w:pPr>
        <w:widowControl w:val="0"/>
        <w:spacing w:line="240" w:lineRule="auto"/>
        <w:ind w:left="540"/>
        <w:rPr>
          <w:rFonts w:ascii="Times" w:eastAsia="Times" w:hAnsi="Times" w:cs="Times"/>
          <w:color w:val="808080"/>
        </w:rPr>
      </w:pPr>
      <w:r>
        <w:rPr>
          <w:rFonts w:ascii="Times" w:eastAsia="Times" w:hAnsi="Times" w:cs="Times"/>
          <w:color w:val="808080"/>
        </w:rPr>
        <w:t xml:space="preserve">  </w:t>
      </w:r>
    </w:p>
    <w:p w:rsidR="00A64E4E" w:rsidRDefault="00A64E4E">
      <w:pPr>
        <w:widowControl w:val="0"/>
        <w:spacing w:before="640" w:line="240" w:lineRule="auto"/>
        <w:ind w:left="1440" w:firstLine="720"/>
        <w:rPr>
          <w:rFonts w:ascii="Times" w:eastAsia="Times" w:hAnsi="Times" w:cs="Times"/>
          <w:b/>
          <w:i/>
          <w:color w:val="001F5F"/>
          <w:sz w:val="55"/>
          <w:szCs w:val="55"/>
          <w:u w:val="single"/>
        </w:rPr>
      </w:pPr>
    </w:p>
    <w:p w:rsidR="00A64E4E" w:rsidRDefault="00A64E4E">
      <w:pPr>
        <w:widowControl w:val="0"/>
        <w:spacing w:before="640" w:line="240" w:lineRule="auto"/>
        <w:ind w:left="1440" w:firstLine="720"/>
        <w:rPr>
          <w:rFonts w:ascii="Times" w:eastAsia="Times" w:hAnsi="Times" w:cs="Times"/>
          <w:b/>
          <w:i/>
          <w:color w:val="001F5F"/>
          <w:sz w:val="55"/>
          <w:szCs w:val="55"/>
          <w:u w:val="single"/>
        </w:rPr>
      </w:pPr>
    </w:p>
    <w:p w:rsidR="00A64E4E" w:rsidRDefault="00A64E4E">
      <w:pPr>
        <w:widowControl w:val="0"/>
        <w:spacing w:before="640" w:line="240" w:lineRule="auto"/>
        <w:ind w:left="1440" w:firstLine="720"/>
        <w:rPr>
          <w:rFonts w:ascii="Times" w:eastAsia="Times" w:hAnsi="Times" w:cs="Times"/>
          <w:b/>
          <w:i/>
          <w:color w:val="001F5F"/>
          <w:sz w:val="55"/>
          <w:szCs w:val="55"/>
          <w:u w:val="single"/>
        </w:rPr>
      </w:pPr>
    </w:p>
    <w:p w:rsidR="00A64E4E" w:rsidRDefault="00A64E4E">
      <w:pPr>
        <w:widowControl w:val="0"/>
        <w:spacing w:before="340" w:line="240" w:lineRule="auto"/>
        <w:ind w:left="62"/>
        <w:rPr>
          <w:rFonts w:ascii="Times" w:eastAsia="Times" w:hAnsi="Times" w:cs="Times"/>
          <w:b/>
          <w:i/>
          <w:color w:val="001F5F"/>
          <w:sz w:val="55"/>
          <w:szCs w:val="55"/>
          <w:u w:val="single"/>
        </w:rPr>
      </w:pPr>
    </w:p>
    <w:p w:rsidR="00A64E4E" w:rsidRDefault="00CD55E7">
      <w:pPr>
        <w:widowControl w:val="0"/>
        <w:spacing w:before="340" w:line="240" w:lineRule="auto"/>
        <w:ind w:left="62"/>
        <w:rPr>
          <w:rFonts w:ascii="Times" w:eastAsia="Times" w:hAnsi="Times" w:cs="Times"/>
          <w:b/>
          <w:i/>
          <w:color w:val="001F5F"/>
          <w:sz w:val="55"/>
          <w:szCs w:val="55"/>
        </w:rPr>
      </w:pPr>
      <w:r>
        <w:rPr>
          <w:rFonts w:ascii="Times" w:eastAsia="Times" w:hAnsi="Times" w:cs="Times"/>
          <w:b/>
          <w:i/>
          <w:noProof/>
          <w:color w:val="001F5F"/>
          <w:sz w:val="55"/>
          <w:szCs w:val="55"/>
        </w:rPr>
        <w:lastRenderedPageBreak/>
        <w:drawing>
          <wp:inline distT="19050" distB="19050" distL="19050" distR="19050">
            <wp:extent cx="6723380" cy="386715"/>
            <wp:effectExtent l="0" t="0" r="0" b="0"/>
            <wp:docPr id="401" name="image43.png"/>
            <wp:cNvGraphicFramePr/>
            <a:graphic xmlns:a="http://schemas.openxmlformats.org/drawingml/2006/main">
              <a:graphicData uri="http://schemas.openxmlformats.org/drawingml/2006/picture">
                <pic:pic xmlns:pic="http://schemas.openxmlformats.org/drawingml/2006/picture">
                  <pic:nvPicPr>
                    <pic:cNvPr id="401" name="image43.png"/>
                    <pic:cNvPicPr preferRelativeResize="0"/>
                  </pic:nvPicPr>
                  <pic:blipFill>
                    <a:blip r:embed="rId8"/>
                    <a:srcRect/>
                    <a:stretch>
                      <a:fillRect/>
                    </a:stretch>
                  </pic:blipFill>
                  <pic:spPr>
                    <a:xfrm>
                      <a:off x="0" y="0"/>
                      <a:ext cx="6723888" cy="387096"/>
                    </a:xfrm>
                    <a:prstGeom prst="rect">
                      <a:avLst/>
                    </a:prstGeom>
                  </pic:spPr>
                </pic:pic>
              </a:graphicData>
            </a:graphic>
          </wp:inline>
        </w:drawing>
      </w:r>
    </w:p>
    <w:p w:rsidR="00A64E4E" w:rsidRDefault="00CD55E7">
      <w:pPr>
        <w:widowControl w:val="0"/>
        <w:numPr>
          <w:ilvl w:val="0"/>
          <w:numId w:val="1"/>
        </w:numPr>
        <w:spacing w:line="240" w:lineRule="auto"/>
        <w:rPr>
          <w:rFonts w:ascii="Times" w:eastAsia="Times" w:hAnsi="Times" w:cs="Times"/>
          <w:color w:val="000000"/>
          <w:sz w:val="28"/>
          <w:szCs w:val="28"/>
        </w:rPr>
      </w:pPr>
      <w:r>
        <w:rPr>
          <w:rFonts w:ascii="Times" w:eastAsia="Times" w:hAnsi="Times" w:cs="Times"/>
          <w:b/>
          <w:color w:val="000000"/>
          <w:sz w:val="28"/>
          <w:szCs w:val="28"/>
          <w:u w:val="single"/>
        </w:rPr>
        <w:t xml:space="preserve">Home </w:t>
      </w:r>
      <w:r>
        <w:rPr>
          <w:rFonts w:ascii="Times" w:eastAsia="Times" w:hAnsi="Times" w:cs="Times"/>
          <w:color w:val="000000"/>
          <w:sz w:val="28"/>
          <w:szCs w:val="28"/>
        </w:rPr>
        <w:t>(</w:t>
      </w:r>
      <w:r>
        <w:rPr>
          <w:rFonts w:ascii="Times" w:eastAsia="Times" w:hAnsi="Times" w:cs="Times"/>
          <w:i/>
          <w:color w:val="0462C1"/>
          <w:sz w:val="28"/>
          <w:szCs w:val="28"/>
          <w:u w:val="single"/>
        </w:rPr>
        <w:t>index (1).html</w:t>
      </w:r>
      <w:r>
        <w:rPr>
          <w:rFonts w:ascii="Times" w:eastAsia="Times" w:hAnsi="Times" w:cs="Times"/>
          <w:color w:val="000000"/>
          <w:sz w:val="28"/>
          <w:szCs w:val="28"/>
        </w:rPr>
        <w:t xml:space="preserve">) </w:t>
      </w:r>
    </w:p>
    <w:p w:rsidR="00A64E4E" w:rsidRDefault="00A64E4E">
      <w:pPr>
        <w:widowControl w:val="0"/>
        <w:spacing w:line="240" w:lineRule="auto"/>
        <w:ind w:left="360"/>
        <w:rPr>
          <w:rFonts w:ascii="Times" w:eastAsia="Times" w:hAnsi="Times" w:cs="Times"/>
          <w:color w:val="000000"/>
          <w:sz w:val="28"/>
          <w:szCs w:val="28"/>
        </w:rPr>
      </w:pPr>
    </w:p>
    <w:p w:rsidR="00A64E4E" w:rsidRDefault="00A64E4E">
      <w:pPr>
        <w:widowControl w:val="0"/>
        <w:spacing w:line="240" w:lineRule="auto"/>
        <w:rPr>
          <w:rFonts w:ascii="Times" w:eastAsia="Times" w:hAnsi="Times" w:cs="Times"/>
          <w:color w:val="000000"/>
          <w:sz w:val="28"/>
          <w:szCs w:val="28"/>
        </w:rPr>
      </w:pPr>
    </w:p>
    <w:p w:rsidR="00A64E4E" w:rsidRDefault="00A64E4E">
      <w:pPr>
        <w:widowControl w:val="0"/>
        <w:spacing w:before="46" w:line="240" w:lineRule="auto"/>
        <w:rPr>
          <w:rFonts w:ascii="Times" w:eastAsia="Times" w:hAnsi="Times" w:cs="Times"/>
          <w:color w:val="000000"/>
          <w:sz w:val="28"/>
          <w:szCs w:val="28"/>
        </w:rPr>
      </w:pPr>
    </w:p>
    <w:p w:rsidR="00A64E4E" w:rsidRDefault="00CD55E7">
      <w:pPr>
        <w:widowControl w:val="0"/>
        <w:spacing w:line="240" w:lineRule="auto"/>
        <w:ind w:left="2339"/>
        <w:rPr>
          <w:rFonts w:ascii="Times" w:eastAsia="Times" w:hAnsi="Times" w:cs="Times"/>
          <w:color w:val="000000"/>
          <w:sz w:val="28"/>
          <w:szCs w:val="28"/>
        </w:rPr>
      </w:pPr>
      <w:r>
        <w:rPr>
          <w:rFonts w:ascii="Times" w:eastAsia="Times" w:hAnsi="Times" w:cs="Times"/>
          <w:b/>
          <w:i/>
          <w:color w:val="000000"/>
          <w:sz w:val="36"/>
          <w:szCs w:val="36"/>
          <w:u w:val="single"/>
        </w:rPr>
        <w:t>Figur</w:t>
      </w:r>
      <w:r w:rsidR="00AC114E">
        <w:rPr>
          <w:rFonts w:ascii="Times" w:eastAsia="Times" w:hAnsi="Times" w:cs="Times"/>
          <w:b/>
          <w:i/>
          <w:color w:val="000000"/>
          <w:sz w:val="36"/>
          <w:szCs w:val="36"/>
          <w:u w:val="single"/>
        </w:rPr>
        <w:t xml:space="preserve">e 1: Home page to durable </w:t>
      </w:r>
      <w:r w:rsidR="00325F9B">
        <w:rPr>
          <w:rFonts w:ascii="Times" w:eastAsia="Times" w:hAnsi="Times" w:cs="Times"/>
          <w:b/>
          <w:i/>
          <w:color w:val="000000"/>
          <w:sz w:val="36"/>
          <w:szCs w:val="36"/>
          <w:u w:val="single"/>
        </w:rPr>
        <w:t>furniture</w:t>
      </w:r>
    </w:p>
    <w:p w:rsidR="00A64E4E" w:rsidRDefault="00CD55E7">
      <w:pPr>
        <w:widowControl w:val="0"/>
        <w:spacing w:before="262" w:line="227" w:lineRule="auto"/>
        <w:ind w:left="899" w:right="723" w:hanging="363"/>
        <w:rPr>
          <w:rFonts w:ascii="Times" w:eastAsia="Times" w:hAnsi="Times" w:cs="Times"/>
          <w:color w:val="000000"/>
          <w:sz w:val="28"/>
          <w:szCs w:val="28"/>
        </w:rPr>
      </w:pPr>
      <w:r>
        <w:rPr>
          <w:rFonts w:ascii="Times" w:eastAsia="Times" w:hAnsi="Times" w:cs="Times"/>
          <w:noProof/>
          <w:color w:val="000000"/>
          <w:sz w:val="28"/>
          <w:szCs w:val="28"/>
        </w:rPr>
        <w:drawing>
          <wp:inline distT="0" distB="0" distL="0" distR="0">
            <wp:extent cx="171450" cy="171450"/>
            <wp:effectExtent l="0" t="0" r="0" b="0"/>
            <wp:docPr id="404" name="image52.png" descr="Arrow Slight curve"/>
            <wp:cNvGraphicFramePr/>
            <a:graphic xmlns:a="http://schemas.openxmlformats.org/drawingml/2006/main">
              <a:graphicData uri="http://schemas.openxmlformats.org/drawingml/2006/picture">
                <pic:pic xmlns:pic="http://schemas.openxmlformats.org/drawingml/2006/picture">
                  <pic:nvPicPr>
                    <pic:cNvPr id="404" name="image52.png" descr="Arrow Slight curve"/>
                    <pic:cNvPicPr preferRelativeResize="0"/>
                  </pic:nvPicPr>
                  <pic:blipFill>
                    <a:blip r:embed="rId9"/>
                    <a:srcRect/>
                    <a:stretch>
                      <a:fillRect/>
                    </a:stretch>
                  </pic:blipFill>
                  <pic:spPr>
                    <a:xfrm>
                      <a:off x="0" y="0"/>
                      <a:ext cx="171450" cy="171450"/>
                    </a:xfrm>
                    <a:prstGeom prst="rect">
                      <a:avLst/>
                    </a:prstGeom>
                  </pic:spPr>
                </pic:pic>
              </a:graphicData>
            </a:graphic>
          </wp:inline>
        </w:drawing>
      </w:r>
      <w:r>
        <w:rPr>
          <w:rFonts w:ascii="Times" w:eastAsia="Times" w:hAnsi="Times" w:cs="Times"/>
          <w:color w:val="000000"/>
          <w:sz w:val="28"/>
          <w:szCs w:val="28"/>
        </w:rPr>
        <w:t xml:space="preserve">  Our Slogan has given to the peopl</w:t>
      </w:r>
      <w:r w:rsidR="00AC114E">
        <w:rPr>
          <w:rFonts w:ascii="Times" w:eastAsia="Times" w:hAnsi="Times" w:cs="Times"/>
          <w:color w:val="000000"/>
          <w:sz w:val="28"/>
          <w:szCs w:val="28"/>
        </w:rPr>
        <w:t xml:space="preserve">es toward our website. “TO BUY FURNITURES AT THE CHEAPEST PRICE </w:t>
      </w:r>
      <w:r>
        <w:rPr>
          <w:rFonts w:ascii="Times" w:eastAsia="Times" w:hAnsi="Times" w:cs="Times"/>
          <w:color w:val="000000"/>
          <w:sz w:val="28"/>
          <w:szCs w:val="28"/>
        </w:rPr>
        <w:t xml:space="preserve">”.  </w:t>
      </w:r>
    </w:p>
    <w:p w:rsidR="00A64E4E" w:rsidRPr="00AC114E" w:rsidRDefault="00325F9B" w:rsidP="00AC114E">
      <w:pPr>
        <w:pStyle w:val="ListParagraph"/>
        <w:widowControl w:val="0"/>
        <w:numPr>
          <w:ilvl w:val="0"/>
          <w:numId w:val="5"/>
        </w:numPr>
        <w:spacing w:before="10" w:line="224" w:lineRule="auto"/>
        <w:ind w:right="511"/>
        <w:rPr>
          <w:rFonts w:ascii="Times" w:eastAsia="Times" w:hAnsi="Times" w:cs="Times"/>
          <w:color w:val="000000"/>
          <w:sz w:val="28"/>
          <w:szCs w:val="28"/>
        </w:rPr>
      </w:pPr>
      <w:r>
        <w:rPr>
          <w:rFonts w:ascii="Times" w:eastAsia="Times" w:hAnsi="Times" w:cs="Times"/>
          <w:color w:val="000000"/>
          <w:sz w:val="28"/>
          <w:szCs w:val="28"/>
        </w:rPr>
        <w:t>OUR HOME PAGE WELCOME OUR</w:t>
      </w:r>
      <w:r w:rsidR="00AC114E">
        <w:rPr>
          <w:rFonts w:ascii="Times" w:eastAsia="Times" w:hAnsi="Times" w:cs="Times"/>
          <w:color w:val="000000"/>
          <w:sz w:val="28"/>
          <w:szCs w:val="28"/>
        </w:rPr>
        <w:t xml:space="preserve"> CUSTUMERS WITH BEAUTIFUL QOUTE</w:t>
      </w:r>
      <w:r w:rsidR="00CD55E7" w:rsidRPr="00AC114E">
        <w:rPr>
          <w:rFonts w:ascii="Times" w:eastAsia="Times" w:hAnsi="Times" w:cs="Times"/>
          <w:color w:val="000000"/>
          <w:sz w:val="28"/>
          <w:szCs w:val="28"/>
        </w:rPr>
        <w:t>.</w:t>
      </w:r>
    </w:p>
    <w:p w:rsidR="00A64E4E" w:rsidRDefault="00A64E4E">
      <w:pPr>
        <w:widowControl w:val="0"/>
        <w:spacing w:before="10" w:line="224" w:lineRule="auto"/>
        <w:ind w:right="511"/>
        <w:rPr>
          <w:rFonts w:ascii="Times" w:eastAsia="Times" w:hAnsi="Times" w:cs="Times"/>
          <w:color w:val="000000"/>
          <w:sz w:val="28"/>
          <w:szCs w:val="28"/>
        </w:rPr>
      </w:pPr>
    </w:p>
    <w:p w:rsidR="00A64E4E" w:rsidRDefault="00F7129C">
      <w:pPr>
        <w:widowControl w:val="0"/>
        <w:spacing w:before="10" w:line="224" w:lineRule="auto"/>
        <w:ind w:right="511"/>
        <w:rPr>
          <w:rFonts w:ascii="Times" w:eastAsia="Times" w:hAnsi="Times" w:cs="Times"/>
          <w:b/>
          <w:color w:val="000000"/>
          <w:sz w:val="56"/>
          <w:szCs w:val="56"/>
          <w:u w:val="single"/>
        </w:rPr>
      </w:pPr>
      <w:r>
        <w:rPr>
          <w:rFonts w:ascii="Times" w:eastAsia="Times" w:hAnsi="Times" w:cs="Times"/>
          <w:noProof/>
          <w:color w:val="000000"/>
          <w:sz w:val="28"/>
          <w:szCs w:val="28"/>
        </w:rPr>
        <mc:AlternateContent>
          <mc:Choice Requires="wps">
            <w:drawing>
              <wp:anchor distT="0" distB="0" distL="114300" distR="114300" simplePos="0" relativeHeight="251705344" behindDoc="0" locked="0" layoutInCell="1" allowOverlap="1">
                <wp:simplePos x="0" y="0"/>
                <wp:positionH relativeFrom="column">
                  <wp:posOffset>19050</wp:posOffset>
                </wp:positionH>
                <wp:positionV relativeFrom="paragraph">
                  <wp:posOffset>264795</wp:posOffset>
                </wp:positionV>
                <wp:extent cx="6057900" cy="3876675"/>
                <wp:effectExtent l="57150" t="19050" r="76200" b="104775"/>
                <wp:wrapNone/>
                <wp:docPr id="3" name="Rectangle 3"/>
                <wp:cNvGraphicFramePr/>
                <a:graphic xmlns:a="http://schemas.openxmlformats.org/drawingml/2006/main">
                  <a:graphicData uri="http://schemas.microsoft.com/office/word/2010/wordprocessingShape">
                    <wps:wsp>
                      <wps:cNvSpPr/>
                      <wps:spPr>
                        <a:xfrm>
                          <a:off x="0" y="0"/>
                          <a:ext cx="6057900" cy="3876675"/>
                        </a:xfrm>
                        <a:prstGeom prst="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F4B69" id="Rectangle 3" o:spid="_x0000_s1026" style="position:absolute;margin-left:1.5pt;margin-top:20.85pt;width:477pt;height:305.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" strokecolor="#4579b8 [3044]">
                <v:fill r:id="rId11" o:title="" recolor="t" rotate="t" type="frame"/>
                <v:shadow on="t" color="black" opacity="22937f" origin=",.5" offset="0,.63889mm"/>
              </v:rect>
            </w:pict>
          </mc:Fallback>
        </mc:AlternateContent>
      </w:r>
      <w:r w:rsidR="00CD55E7">
        <w:rPr>
          <w:rFonts w:ascii="Times" w:eastAsia="Times" w:hAnsi="Times" w:cs="Times"/>
          <w:color w:val="000000"/>
          <w:sz w:val="28"/>
          <w:szCs w:val="28"/>
        </w:rPr>
        <w:t xml:space="preserve">                                       </w:t>
      </w:r>
    </w:p>
    <w:p w:rsidR="00A64E4E" w:rsidRDefault="00A64E4E">
      <w:pPr>
        <w:widowControl w:val="0"/>
        <w:spacing w:before="10" w:line="224" w:lineRule="auto"/>
        <w:ind w:right="511"/>
        <w:rPr>
          <w:rFonts w:ascii="Times" w:eastAsia="Times" w:hAnsi="Times" w:cs="Times"/>
          <w:b/>
          <w:color w:val="000000"/>
          <w:sz w:val="56"/>
          <w:szCs w:val="56"/>
          <w:u w:val="single"/>
        </w:rPr>
      </w:pPr>
    </w:p>
    <w:p w:rsidR="00A64E4E" w:rsidRDefault="00A64E4E">
      <w:pPr>
        <w:widowControl w:val="0"/>
        <w:spacing w:before="10" w:line="224" w:lineRule="auto"/>
        <w:ind w:right="511"/>
        <w:rPr>
          <w:rFonts w:ascii="Times" w:eastAsia="Times" w:hAnsi="Times" w:cs="Times"/>
          <w:b/>
          <w:color w:val="000000"/>
          <w:sz w:val="56"/>
          <w:szCs w:val="56"/>
          <w:u w:val="single"/>
        </w:rPr>
      </w:pPr>
    </w:p>
    <w:p w:rsidR="00A64E4E" w:rsidRDefault="00A64E4E">
      <w:pPr>
        <w:widowControl w:val="0"/>
        <w:spacing w:before="10" w:line="224" w:lineRule="auto"/>
        <w:ind w:right="511"/>
        <w:rPr>
          <w:rFonts w:ascii="Times" w:eastAsia="Times" w:hAnsi="Times" w:cs="Times"/>
          <w:color w:val="000000"/>
          <w:sz w:val="28"/>
          <w:szCs w:val="28"/>
        </w:rPr>
      </w:pPr>
    </w:p>
    <w:p w:rsidR="00A64E4E" w:rsidRDefault="00A64E4E">
      <w:pPr>
        <w:widowControl w:val="0"/>
        <w:spacing w:before="10" w:line="224" w:lineRule="auto"/>
        <w:ind w:right="511"/>
        <w:rPr>
          <w:rFonts w:ascii="Times" w:eastAsia="Times" w:hAnsi="Times" w:cs="Times"/>
          <w:color w:val="000000"/>
          <w:sz w:val="28"/>
          <w:szCs w:val="28"/>
        </w:rPr>
      </w:pPr>
    </w:p>
    <w:p w:rsidR="00A64E4E" w:rsidRDefault="00CD55E7">
      <w:pPr>
        <w:rPr>
          <w:u w:val="single"/>
        </w:rPr>
      </w:pPr>
      <w:r>
        <w:br w:type="page"/>
      </w:r>
    </w:p>
    <w:p w:rsidR="00A64E4E" w:rsidRDefault="00CD55E7">
      <w:pPr>
        <w:widowControl w:val="0"/>
        <w:numPr>
          <w:ilvl w:val="0"/>
          <w:numId w:val="1"/>
        </w:numPr>
        <w:spacing w:before="30" w:line="240" w:lineRule="auto"/>
        <w:rPr>
          <w:rFonts w:ascii="Times" w:eastAsia="Times" w:hAnsi="Times" w:cs="Times"/>
          <w:b/>
          <w:color w:val="000000"/>
          <w:sz w:val="28"/>
          <w:szCs w:val="28"/>
          <w:u w:val="single"/>
        </w:rPr>
      </w:pPr>
      <w:r>
        <w:rPr>
          <w:rFonts w:ascii="Times" w:eastAsia="Times" w:hAnsi="Times" w:cs="Times"/>
          <w:b/>
          <w:color w:val="000000"/>
          <w:sz w:val="28"/>
          <w:szCs w:val="28"/>
          <w:u w:val="single"/>
        </w:rPr>
        <w:lastRenderedPageBreak/>
        <w:t>Navbar (</w:t>
      </w:r>
      <w:r w:rsidR="00325F9B">
        <w:rPr>
          <w:rFonts w:ascii="Times" w:eastAsia="Times" w:hAnsi="Times" w:cs="Times"/>
          <w:b/>
          <w:color w:val="548DD4"/>
          <w:sz w:val="28"/>
          <w:szCs w:val="28"/>
          <w:u w:val="single"/>
        </w:rPr>
        <w:t>index.html</w:t>
      </w:r>
      <w:r>
        <w:rPr>
          <w:rFonts w:ascii="Times" w:eastAsia="Times" w:hAnsi="Times" w:cs="Times"/>
          <w:b/>
          <w:color w:val="000000"/>
          <w:sz w:val="28"/>
          <w:szCs w:val="28"/>
          <w:u w:val="single"/>
        </w:rPr>
        <w:t>)</w:t>
      </w:r>
    </w:p>
    <w:p w:rsidR="00A64E4E" w:rsidRDefault="00F7129C">
      <w:pPr>
        <w:widowControl w:val="0"/>
        <w:spacing w:before="528" w:line="217" w:lineRule="auto"/>
        <w:ind w:left="415" w:right="744"/>
        <w:jc w:val="center"/>
        <w:rPr>
          <w:rFonts w:ascii="Times" w:eastAsia="Times" w:hAnsi="Times" w:cs="Times"/>
          <w:i/>
          <w:color w:val="000000"/>
          <w:sz w:val="28"/>
          <w:szCs w:val="28"/>
        </w:rPr>
      </w:pPr>
      <w:r>
        <w:rPr>
          <w:rFonts w:ascii="Times" w:eastAsia="Times" w:hAnsi="Times" w:cs="Times"/>
          <w:i/>
          <w:noProof/>
          <w:color w:val="000000"/>
          <w:sz w:val="28"/>
          <w:szCs w:val="28"/>
        </w:rPr>
        <mc:AlternateContent>
          <mc:Choice Requires="wps">
            <w:drawing>
              <wp:anchor distT="0" distB="0" distL="114300" distR="114300" simplePos="0" relativeHeight="251706368" behindDoc="0" locked="0" layoutInCell="1" allowOverlap="1">
                <wp:simplePos x="0" y="0"/>
                <wp:positionH relativeFrom="column">
                  <wp:posOffset>409575</wp:posOffset>
                </wp:positionH>
                <wp:positionV relativeFrom="paragraph">
                  <wp:posOffset>204470</wp:posOffset>
                </wp:positionV>
                <wp:extent cx="5343525" cy="561975"/>
                <wp:effectExtent l="57150" t="19050" r="85725" b="104775"/>
                <wp:wrapNone/>
                <wp:docPr id="4" name="Rectangle 4"/>
                <wp:cNvGraphicFramePr/>
                <a:graphic xmlns:a="http://schemas.openxmlformats.org/drawingml/2006/main">
                  <a:graphicData uri="http://schemas.microsoft.com/office/word/2010/wordprocessingShape">
                    <wps:wsp>
                      <wps:cNvSpPr/>
                      <wps:spPr>
                        <a:xfrm>
                          <a:off x="0" y="0"/>
                          <a:ext cx="5343525" cy="561975"/>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A8D6A" id="Rectangle 4" o:spid="_x0000_s1026" style="position:absolute;margin-left:32.25pt;margin-top:16.1pt;width:420.75pt;height:44.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" strokecolor="#4579b8 [3044]">
                <v:fill r:id="rId13" o:title="" recolor="t" rotate="t" type="frame"/>
                <v:shadow on="t" color="black" opacity="22937f" origin=",.5" offset="0,.63889mm"/>
              </v:rect>
            </w:pict>
          </mc:Fallback>
        </mc:AlternateContent>
      </w:r>
    </w:p>
    <w:p w:rsidR="00A64E4E" w:rsidRDefault="00CD55E7">
      <w:pPr>
        <w:widowControl w:val="0"/>
        <w:spacing w:before="528" w:line="217" w:lineRule="auto"/>
        <w:ind w:left="415" w:right="744"/>
        <w:jc w:val="center"/>
        <w:rPr>
          <w:rFonts w:ascii="Times" w:eastAsia="Times" w:hAnsi="Times" w:cs="Times"/>
          <w:b/>
          <w:color w:val="000000"/>
          <w:sz w:val="28"/>
          <w:szCs w:val="28"/>
        </w:rPr>
      </w:pPr>
      <w:r>
        <w:rPr>
          <w:rFonts w:ascii="Times" w:eastAsia="Times" w:hAnsi="Times" w:cs="Times"/>
          <w:b/>
          <w:i/>
          <w:color w:val="000000"/>
          <w:sz w:val="36"/>
          <w:szCs w:val="36"/>
          <w:u w:val="single"/>
        </w:rPr>
        <w:t>Figure 2: Navbar</w:t>
      </w:r>
    </w:p>
    <w:p w:rsidR="00A64E4E" w:rsidRDefault="00AC114E">
      <w:pPr>
        <w:widowControl w:val="0"/>
        <w:spacing w:before="75" w:line="244" w:lineRule="auto"/>
        <w:ind w:left="540" w:right="1276" w:hanging="2"/>
        <w:rPr>
          <w:rFonts w:ascii="Times" w:eastAsia="Times" w:hAnsi="Times" w:cs="Times"/>
          <w:color w:val="000000"/>
          <w:sz w:val="28"/>
          <w:szCs w:val="28"/>
        </w:rPr>
      </w:pPr>
      <w:r>
        <w:rPr>
          <w:rFonts w:ascii="Times" w:eastAsia="Times" w:hAnsi="Times" w:cs="Times"/>
          <w:color w:val="000000"/>
          <w:sz w:val="28"/>
          <w:szCs w:val="28"/>
        </w:rPr>
        <w:t>We have given FIVE</w:t>
      </w:r>
      <w:r w:rsidR="00CD55E7">
        <w:rPr>
          <w:rFonts w:ascii="Times" w:eastAsia="Times" w:hAnsi="Times" w:cs="Times"/>
          <w:color w:val="000000"/>
          <w:sz w:val="28"/>
          <w:szCs w:val="28"/>
        </w:rPr>
        <w:t xml:space="preserve"> essentials. By clicking any of the essential’s and redirect to the linked page. (</w:t>
      </w:r>
      <w:r w:rsidR="00325F9B">
        <w:rPr>
          <w:rFonts w:ascii="Times" w:eastAsia="Times" w:hAnsi="Times" w:cs="Times"/>
          <w:color w:val="548DD4"/>
          <w:sz w:val="28"/>
          <w:szCs w:val="28"/>
        </w:rPr>
        <w:t>Index</w:t>
      </w:r>
      <w:r w:rsidR="00CD55E7">
        <w:rPr>
          <w:rFonts w:ascii="Times" w:eastAsia="Times" w:hAnsi="Times" w:cs="Times"/>
          <w:color w:val="548DD4"/>
          <w:sz w:val="28"/>
          <w:szCs w:val="28"/>
        </w:rPr>
        <w:t>.html</w:t>
      </w:r>
      <w:r w:rsidR="00CD55E7">
        <w:rPr>
          <w:rFonts w:ascii="Times" w:eastAsia="Times" w:hAnsi="Times" w:cs="Times"/>
          <w:color w:val="000000"/>
          <w:sz w:val="28"/>
          <w:szCs w:val="28"/>
        </w:rPr>
        <w:t xml:space="preserve">) </w:t>
      </w:r>
    </w:p>
    <w:p w:rsidR="00A64E4E" w:rsidRDefault="00CD55E7">
      <w:pPr>
        <w:widowControl w:val="0"/>
        <w:spacing w:before="75" w:line="244" w:lineRule="auto"/>
        <w:ind w:left="540" w:right="1276" w:hanging="2"/>
        <w:rPr>
          <w:rFonts w:ascii="Times" w:eastAsia="Times" w:hAnsi="Times" w:cs="Times"/>
          <w:b/>
          <w:color w:val="000000"/>
          <w:sz w:val="56"/>
          <w:szCs w:val="56"/>
          <w:u w:val="single"/>
        </w:rPr>
      </w:pPr>
      <w:r>
        <w:rPr>
          <w:rFonts w:ascii="Times" w:eastAsia="Times" w:hAnsi="Times" w:cs="Times"/>
          <w:b/>
          <w:color w:val="000000"/>
          <w:sz w:val="56"/>
          <w:szCs w:val="56"/>
        </w:rPr>
        <w:t xml:space="preserve">             </w:t>
      </w:r>
    </w:p>
    <w:p w:rsidR="00A64E4E" w:rsidRDefault="00A64E4E">
      <w:pPr>
        <w:widowControl w:val="0"/>
        <w:spacing w:before="75" w:line="244" w:lineRule="auto"/>
        <w:ind w:left="540" w:right="1276" w:hanging="2"/>
        <w:rPr>
          <w:rFonts w:ascii="Times" w:eastAsia="Times" w:hAnsi="Times" w:cs="Times"/>
          <w:b/>
          <w:color w:val="000000"/>
          <w:sz w:val="56"/>
          <w:szCs w:val="56"/>
          <w:u w:val="single"/>
        </w:rPr>
      </w:pPr>
    </w:p>
    <w:p w:rsidR="00A64E4E" w:rsidRDefault="00A64E4E">
      <w:pPr>
        <w:widowControl w:val="0"/>
        <w:spacing w:before="75" w:line="244" w:lineRule="auto"/>
        <w:ind w:left="540" w:right="1276" w:hanging="2"/>
        <w:rPr>
          <w:rFonts w:ascii="Times" w:eastAsia="Times" w:hAnsi="Times" w:cs="Times"/>
          <w:b/>
          <w:color w:val="000000"/>
          <w:sz w:val="56"/>
          <w:szCs w:val="56"/>
          <w:u w:val="single"/>
        </w:rPr>
      </w:pPr>
    </w:p>
    <w:p w:rsidR="00A64E4E" w:rsidRDefault="00AC114E">
      <w:pPr>
        <w:widowControl w:val="0"/>
        <w:numPr>
          <w:ilvl w:val="0"/>
          <w:numId w:val="1"/>
        </w:numPr>
        <w:spacing w:before="75" w:line="244" w:lineRule="auto"/>
        <w:ind w:right="1276"/>
        <w:rPr>
          <w:rFonts w:ascii="Times" w:eastAsia="Times" w:hAnsi="Times" w:cs="Times"/>
          <w:b/>
          <w:color w:val="000000"/>
          <w:sz w:val="28"/>
          <w:szCs w:val="28"/>
          <w:u w:val="single"/>
        </w:rPr>
      </w:pPr>
      <w:r>
        <w:rPr>
          <w:rFonts w:ascii="Times" w:eastAsia="Times" w:hAnsi="Times" w:cs="Times"/>
          <w:b/>
          <w:color w:val="000000"/>
          <w:sz w:val="28"/>
          <w:szCs w:val="28"/>
          <w:u w:val="single"/>
        </w:rPr>
        <w:t>MENU</w:t>
      </w:r>
      <w:r w:rsidR="00CD55E7">
        <w:rPr>
          <w:rFonts w:ascii="Times" w:eastAsia="Times" w:hAnsi="Times" w:cs="Times"/>
          <w:b/>
          <w:color w:val="000000"/>
          <w:sz w:val="28"/>
          <w:szCs w:val="28"/>
          <w:u w:val="single"/>
        </w:rPr>
        <w:t xml:space="preserve"> (</w:t>
      </w:r>
      <w:r w:rsidR="00325F9B">
        <w:rPr>
          <w:rFonts w:ascii="Times" w:eastAsia="Times" w:hAnsi="Times" w:cs="Times"/>
          <w:b/>
          <w:color w:val="548DD4"/>
          <w:sz w:val="28"/>
          <w:szCs w:val="28"/>
          <w:u w:val="single"/>
        </w:rPr>
        <w:t xml:space="preserve">index </w:t>
      </w:r>
      <w:r w:rsidR="00CD55E7">
        <w:rPr>
          <w:rFonts w:ascii="Times" w:eastAsia="Times" w:hAnsi="Times" w:cs="Times"/>
          <w:b/>
          <w:color w:val="548DD4"/>
          <w:sz w:val="28"/>
          <w:szCs w:val="28"/>
          <w:u w:val="single"/>
        </w:rPr>
        <w:t>.html</w:t>
      </w:r>
      <w:r w:rsidR="00CD55E7">
        <w:rPr>
          <w:rFonts w:ascii="Times" w:eastAsia="Times" w:hAnsi="Times" w:cs="Times"/>
          <w:b/>
          <w:color w:val="000000"/>
          <w:sz w:val="28"/>
          <w:szCs w:val="28"/>
          <w:u w:val="single"/>
        </w:rPr>
        <w:t>)</w:t>
      </w:r>
    </w:p>
    <w:p w:rsidR="00A64E4E" w:rsidRDefault="00A64E4E">
      <w:pPr>
        <w:widowControl w:val="0"/>
        <w:spacing w:line="244" w:lineRule="auto"/>
        <w:ind w:left="450" w:right="1276"/>
        <w:rPr>
          <w:rFonts w:ascii="Times" w:eastAsia="Times" w:hAnsi="Times" w:cs="Times"/>
          <w:b/>
          <w:color w:val="000000"/>
          <w:sz w:val="28"/>
          <w:szCs w:val="28"/>
          <w:u w:val="single"/>
        </w:rPr>
      </w:pPr>
    </w:p>
    <w:p w:rsidR="00A64E4E" w:rsidRDefault="00F7129C">
      <w:pPr>
        <w:widowControl w:val="0"/>
        <w:spacing w:line="244" w:lineRule="auto"/>
        <w:ind w:left="450" w:right="1276"/>
        <w:rPr>
          <w:rFonts w:ascii="Times" w:eastAsia="Times" w:hAnsi="Times" w:cs="Times"/>
          <w:b/>
          <w:color w:val="000000"/>
          <w:sz w:val="28"/>
          <w:szCs w:val="28"/>
          <w:u w:val="single"/>
        </w:rPr>
      </w:pPr>
      <w:r>
        <w:rPr>
          <w:rFonts w:ascii="Times" w:eastAsia="Times" w:hAnsi="Times" w:cs="Times"/>
          <w:b/>
          <w:noProof/>
          <w:color w:val="000000"/>
          <w:sz w:val="28"/>
          <w:szCs w:val="28"/>
          <w:u w:val="single"/>
        </w:rPr>
        <mc:AlternateContent>
          <mc:Choice Requires="wps">
            <w:drawing>
              <wp:anchor distT="0" distB="0" distL="114300" distR="114300" simplePos="0" relativeHeight="251707392" behindDoc="0" locked="0" layoutInCell="1" allowOverlap="1" wp14:anchorId="159A49EB" wp14:editId="5B128606">
                <wp:simplePos x="0" y="0"/>
                <wp:positionH relativeFrom="column">
                  <wp:posOffset>1038225</wp:posOffset>
                </wp:positionH>
                <wp:positionV relativeFrom="paragraph">
                  <wp:posOffset>33020</wp:posOffset>
                </wp:positionV>
                <wp:extent cx="2886075" cy="1333500"/>
                <wp:effectExtent l="57150" t="19050" r="85725" b="95250"/>
                <wp:wrapNone/>
                <wp:docPr id="6" name="Rectangle 6"/>
                <wp:cNvGraphicFramePr/>
                <a:graphic xmlns:a="http://schemas.openxmlformats.org/drawingml/2006/main">
                  <a:graphicData uri="http://schemas.microsoft.com/office/word/2010/wordprocessingShape">
                    <wps:wsp>
                      <wps:cNvSpPr/>
                      <wps:spPr>
                        <a:xfrm>
                          <a:off x="0" y="0"/>
                          <a:ext cx="2886075" cy="13335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A10F8" id="Rectangle 6" o:spid="_x0000_s1026" style="position:absolute;margin-left:81.75pt;margin-top:2.6pt;width:227.25pt;height:1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" strokecolor="#4579b8 [3044]">
                <v:fill r:id="rId15" o:title="" recolor="t" rotate="t" type="frame"/>
                <v:shadow on="t" color="black" opacity="22937f" origin=",.5" offset="0,.63889mm"/>
              </v:rect>
            </w:pict>
          </mc:Fallback>
        </mc:AlternateContent>
      </w:r>
    </w:p>
    <w:p w:rsidR="00F7129C" w:rsidRDefault="00F7129C">
      <w:pPr>
        <w:widowControl w:val="0"/>
        <w:spacing w:line="240" w:lineRule="auto"/>
        <w:ind w:right="4060"/>
        <w:jc w:val="right"/>
        <w:rPr>
          <w:rFonts w:ascii="Times" w:eastAsia="Times" w:hAnsi="Times" w:cs="Times"/>
          <w:b/>
          <w:i/>
          <w:color w:val="000000"/>
          <w:sz w:val="36"/>
          <w:szCs w:val="36"/>
          <w:u w:val="single"/>
        </w:rPr>
      </w:pPr>
    </w:p>
    <w:p w:rsidR="00F7129C" w:rsidRDefault="00F7129C">
      <w:pPr>
        <w:widowControl w:val="0"/>
        <w:spacing w:line="240" w:lineRule="auto"/>
        <w:ind w:right="4060"/>
        <w:jc w:val="right"/>
        <w:rPr>
          <w:rFonts w:ascii="Times" w:eastAsia="Times" w:hAnsi="Times" w:cs="Times"/>
          <w:b/>
          <w:i/>
          <w:color w:val="000000"/>
          <w:sz w:val="36"/>
          <w:szCs w:val="36"/>
          <w:u w:val="single"/>
        </w:rPr>
      </w:pPr>
    </w:p>
    <w:p w:rsidR="00F7129C" w:rsidRDefault="00F7129C">
      <w:pPr>
        <w:widowControl w:val="0"/>
        <w:spacing w:line="240" w:lineRule="auto"/>
        <w:ind w:right="4060"/>
        <w:jc w:val="right"/>
        <w:rPr>
          <w:rFonts w:ascii="Times" w:eastAsia="Times" w:hAnsi="Times" w:cs="Times"/>
          <w:b/>
          <w:i/>
          <w:color w:val="000000"/>
          <w:sz w:val="36"/>
          <w:szCs w:val="36"/>
          <w:u w:val="single"/>
        </w:rPr>
      </w:pPr>
    </w:p>
    <w:p w:rsidR="00F7129C" w:rsidRDefault="00F7129C">
      <w:pPr>
        <w:widowControl w:val="0"/>
        <w:spacing w:line="240" w:lineRule="auto"/>
        <w:ind w:right="4060"/>
        <w:jc w:val="right"/>
        <w:rPr>
          <w:rFonts w:ascii="Times" w:eastAsia="Times" w:hAnsi="Times" w:cs="Times"/>
          <w:b/>
          <w:i/>
          <w:color w:val="000000"/>
          <w:sz w:val="36"/>
          <w:szCs w:val="36"/>
          <w:u w:val="single"/>
        </w:rPr>
      </w:pPr>
    </w:p>
    <w:p w:rsidR="00F7129C" w:rsidRDefault="00F7129C">
      <w:pPr>
        <w:widowControl w:val="0"/>
        <w:spacing w:line="240" w:lineRule="auto"/>
        <w:ind w:right="4060"/>
        <w:jc w:val="right"/>
        <w:rPr>
          <w:rFonts w:ascii="Times" w:eastAsia="Times" w:hAnsi="Times" w:cs="Times"/>
          <w:b/>
          <w:i/>
          <w:color w:val="000000"/>
          <w:sz w:val="36"/>
          <w:szCs w:val="36"/>
          <w:u w:val="single"/>
        </w:rPr>
      </w:pPr>
    </w:p>
    <w:p w:rsidR="00A64E4E" w:rsidRDefault="00F7129C">
      <w:pPr>
        <w:widowControl w:val="0"/>
        <w:spacing w:line="240" w:lineRule="auto"/>
        <w:ind w:right="4060"/>
        <w:jc w:val="right"/>
        <w:rPr>
          <w:rFonts w:ascii="Times" w:eastAsia="Times" w:hAnsi="Times" w:cs="Times"/>
          <w:i/>
          <w:color w:val="000000"/>
          <w:sz w:val="28"/>
          <w:szCs w:val="28"/>
        </w:rPr>
      </w:pPr>
      <w:r>
        <w:rPr>
          <w:rFonts w:ascii="Times" w:eastAsia="Times" w:hAnsi="Times" w:cs="Times"/>
          <w:b/>
          <w:i/>
          <w:color w:val="000000"/>
          <w:sz w:val="36"/>
          <w:szCs w:val="36"/>
          <w:u w:val="single"/>
        </w:rPr>
        <w:t>Figure 3: Menu</w:t>
      </w:r>
    </w:p>
    <w:p w:rsidR="00A64E4E" w:rsidRDefault="00CD55E7">
      <w:pPr>
        <w:widowControl w:val="0"/>
        <w:spacing w:before="123" w:line="240" w:lineRule="auto"/>
        <w:ind w:left="532"/>
        <w:rPr>
          <w:rFonts w:ascii="Times" w:eastAsia="Times" w:hAnsi="Times" w:cs="Times"/>
          <w:color w:val="000000"/>
          <w:sz w:val="28"/>
          <w:szCs w:val="28"/>
        </w:rPr>
      </w:pPr>
      <w:r>
        <w:rPr>
          <w:rFonts w:ascii="Times" w:eastAsia="Times" w:hAnsi="Times" w:cs="Times"/>
          <w:i/>
          <w:noProof/>
          <w:color w:val="000000"/>
          <w:sz w:val="28"/>
          <w:szCs w:val="28"/>
        </w:rPr>
        <w:drawing>
          <wp:inline distT="19050" distB="19050" distL="19050" distR="19050" wp14:anchorId="2ED6F0FE" wp14:editId="06E8037D">
            <wp:extent cx="474980" cy="146050"/>
            <wp:effectExtent l="0" t="0" r="0" b="0"/>
            <wp:docPr id="412" name="image61.png"/>
            <wp:cNvGraphicFramePr/>
            <a:graphic xmlns:a="http://schemas.openxmlformats.org/drawingml/2006/main">
              <a:graphicData uri="http://schemas.openxmlformats.org/drawingml/2006/picture">
                <pic:pic xmlns:pic="http://schemas.openxmlformats.org/drawingml/2006/picture">
                  <pic:nvPicPr>
                    <pic:cNvPr id="412" name="image61.png"/>
                    <pic:cNvPicPr preferRelativeResize="0"/>
                  </pic:nvPicPr>
                  <pic:blipFill>
                    <a:blip r:embed="rId16"/>
                    <a:srcRect/>
                    <a:stretch>
                      <a:fillRect/>
                    </a:stretch>
                  </pic:blipFill>
                  <pic:spPr>
                    <a:xfrm>
                      <a:off x="0" y="0"/>
                      <a:ext cx="475488" cy="146304"/>
                    </a:xfrm>
                    <a:prstGeom prst="rect">
                      <a:avLst/>
                    </a:prstGeom>
                  </pic:spPr>
                </pic:pic>
              </a:graphicData>
            </a:graphic>
          </wp:inline>
        </w:drawing>
      </w:r>
    </w:p>
    <w:p w:rsidR="00A64E4E" w:rsidRDefault="00CD55E7">
      <w:pPr>
        <w:widowControl w:val="0"/>
        <w:spacing w:before="190" w:line="240" w:lineRule="auto"/>
        <w:ind w:left="172"/>
      </w:pPr>
      <w:r>
        <w:rPr>
          <w:rFonts w:ascii="Times" w:eastAsia="Times" w:hAnsi="Times" w:cs="Times"/>
          <w:noProof/>
          <w:color w:val="000000"/>
          <w:sz w:val="28"/>
          <w:szCs w:val="28"/>
        </w:rPr>
        <w:drawing>
          <wp:inline distT="19050" distB="19050" distL="19050" distR="19050">
            <wp:extent cx="1417320" cy="213360"/>
            <wp:effectExtent l="0" t="0" r="0" b="0"/>
            <wp:docPr id="411" name="image64.png"/>
            <wp:cNvGraphicFramePr/>
            <a:graphic xmlns:a="http://schemas.openxmlformats.org/drawingml/2006/main">
              <a:graphicData uri="http://schemas.openxmlformats.org/drawingml/2006/picture">
                <pic:pic xmlns:pic="http://schemas.openxmlformats.org/drawingml/2006/picture">
                  <pic:nvPicPr>
                    <pic:cNvPr id="411" name="image64.png"/>
                    <pic:cNvPicPr preferRelativeResize="0"/>
                  </pic:nvPicPr>
                  <pic:blipFill>
                    <a:blip r:embed="rId17"/>
                    <a:srcRect/>
                    <a:stretch>
                      <a:fillRect/>
                    </a:stretch>
                  </pic:blipFill>
                  <pic:spPr>
                    <a:xfrm>
                      <a:off x="0" y="0"/>
                      <a:ext cx="1417320" cy="213360"/>
                    </a:xfrm>
                    <a:prstGeom prst="rect">
                      <a:avLst/>
                    </a:prstGeom>
                  </pic:spPr>
                </pic:pic>
              </a:graphicData>
            </a:graphic>
          </wp:inline>
        </w:drawing>
      </w:r>
    </w:p>
    <w:p w:rsidR="00A64E4E" w:rsidRDefault="00F7129C" w:rsidP="00AC114E">
      <w:pPr>
        <w:pStyle w:val="ListParagraph"/>
        <w:numPr>
          <w:ilvl w:val="0"/>
          <w:numId w:val="5"/>
        </w:numPr>
        <w:rPr>
          <w:rFonts w:ascii="Times" w:eastAsia="Times" w:hAnsi="Times" w:cs="Times"/>
          <w:color w:val="000000"/>
          <w:sz w:val="28"/>
          <w:szCs w:val="28"/>
        </w:rPr>
      </w:pPr>
      <w:r>
        <w:rPr>
          <w:rFonts w:ascii="Times" w:eastAsia="Times" w:hAnsi="Times" w:cs="Times"/>
          <w:color w:val="000000"/>
          <w:sz w:val="28"/>
          <w:szCs w:val="28"/>
        </w:rPr>
        <w:t>We give discount offers to our clients.</w:t>
      </w:r>
    </w:p>
    <w:p w:rsidR="00F7129C" w:rsidRDefault="00F7129C" w:rsidP="00AC114E">
      <w:pPr>
        <w:pStyle w:val="ListParagraph"/>
        <w:numPr>
          <w:ilvl w:val="0"/>
          <w:numId w:val="5"/>
        </w:numPr>
        <w:rPr>
          <w:rFonts w:ascii="Times" w:eastAsia="Times" w:hAnsi="Times" w:cs="Times"/>
          <w:color w:val="000000"/>
          <w:sz w:val="28"/>
          <w:szCs w:val="28"/>
        </w:rPr>
      </w:pPr>
      <w:r>
        <w:rPr>
          <w:rFonts w:ascii="Times" w:eastAsia="Times" w:hAnsi="Times" w:cs="Times"/>
          <w:color w:val="000000"/>
          <w:sz w:val="28"/>
          <w:szCs w:val="28"/>
        </w:rPr>
        <w:t xml:space="preserve">They see different kinds of offers </w:t>
      </w:r>
      <w:r w:rsidR="00386048">
        <w:rPr>
          <w:rFonts w:ascii="Times" w:eastAsia="Times" w:hAnsi="Times" w:cs="Times"/>
          <w:color w:val="000000"/>
          <w:sz w:val="28"/>
          <w:szCs w:val="28"/>
        </w:rPr>
        <w:t>in which furniture they interested.</w:t>
      </w:r>
    </w:p>
    <w:p w:rsidR="00386048" w:rsidRPr="00AC114E" w:rsidRDefault="00386048" w:rsidP="00AC114E">
      <w:pPr>
        <w:pStyle w:val="ListParagraph"/>
        <w:numPr>
          <w:ilvl w:val="0"/>
          <w:numId w:val="5"/>
        </w:numPr>
        <w:rPr>
          <w:rFonts w:ascii="Times" w:eastAsia="Times" w:hAnsi="Times" w:cs="Times"/>
          <w:color w:val="000000"/>
          <w:sz w:val="28"/>
          <w:szCs w:val="28"/>
        </w:rPr>
      </w:pPr>
      <w:r>
        <w:rPr>
          <w:rFonts w:ascii="Times" w:eastAsia="Times" w:hAnsi="Times" w:cs="Times"/>
          <w:color w:val="000000"/>
          <w:sz w:val="28"/>
          <w:szCs w:val="28"/>
        </w:rPr>
        <w:t>There is a button given them to apply shopping online.by clicking on the button “SHOP”</w:t>
      </w:r>
    </w:p>
    <w:p w:rsidR="00A64E4E" w:rsidRDefault="00CD55E7">
      <w:pPr>
        <w:rPr>
          <w:rFonts w:ascii="Times" w:eastAsia="Times" w:hAnsi="Times" w:cs="Times"/>
          <w:color w:val="000000"/>
          <w:sz w:val="28"/>
          <w:szCs w:val="28"/>
        </w:rPr>
      </w:pPr>
      <w:r>
        <w:br w:type="page"/>
      </w:r>
    </w:p>
    <w:p w:rsidR="00A64E4E" w:rsidRDefault="00386048">
      <w:pPr>
        <w:rPr>
          <w:b/>
          <w:sz w:val="28"/>
          <w:szCs w:val="28"/>
          <w:u w:val="single"/>
        </w:rPr>
      </w:pPr>
      <w:proofErr w:type="gramStart"/>
      <w:r>
        <w:rPr>
          <w:b/>
          <w:sz w:val="28"/>
          <w:szCs w:val="28"/>
          <w:u w:val="single"/>
        </w:rPr>
        <w:lastRenderedPageBreak/>
        <w:t>4.PRODUCTS</w:t>
      </w:r>
      <w:proofErr w:type="gramEnd"/>
      <w:r w:rsidR="00CD55E7">
        <w:rPr>
          <w:b/>
          <w:sz w:val="28"/>
          <w:szCs w:val="28"/>
          <w:u w:val="single"/>
        </w:rPr>
        <w:t xml:space="preserve"> (</w:t>
      </w:r>
      <w:r w:rsidR="00325F9B">
        <w:rPr>
          <w:b/>
          <w:color w:val="548DD4"/>
          <w:sz w:val="28"/>
          <w:szCs w:val="28"/>
          <w:u w:val="single"/>
        </w:rPr>
        <w:t xml:space="preserve">index </w:t>
      </w:r>
      <w:r w:rsidR="00CD55E7">
        <w:rPr>
          <w:b/>
          <w:color w:val="548DD4"/>
          <w:sz w:val="28"/>
          <w:szCs w:val="28"/>
          <w:u w:val="single"/>
        </w:rPr>
        <w:t>.html</w:t>
      </w:r>
      <w:r w:rsidR="00CD55E7">
        <w:rPr>
          <w:b/>
          <w:sz w:val="28"/>
          <w:szCs w:val="28"/>
          <w:u w:val="single"/>
        </w:rPr>
        <w:t>)</w:t>
      </w:r>
    </w:p>
    <w:p w:rsidR="00A64E4E" w:rsidRDefault="00A64E4E">
      <w:pPr>
        <w:ind w:left="180"/>
        <w:rPr>
          <w:b/>
          <w:sz w:val="28"/>
          <w:szCs w:val="28"/>
          <w:u w:val="single"/>
        </w:rPr>
      </w:pPr>
    </w:p>
    <w:p w:rsidR="00A64E4E" w:rsidRDefault="00386048">
      <w:pPr>
        <w:ind w:left="180"/>
        <w:rPr>
          <w:b/>
          <w:sz w:val="28"/>
          <w:szCs w:val="28"/>
          <w:u w:val="single"/>
        </w:rPr>
      </w:pPr>
      <w:r>
        <w:rPr>
          <w:b/>
          <w:noProof/>
          <w:sz w:val="28"/>
          <w:szCs w:val="28"/>
          <w:u w:val="single"/>
        </w:rPr>
        <mc:AlternateContent>
          <mc:Choice Requires="wps">
            <w:drawing>
              <wp:anchor distT="0" distB="0" distL="114300" distR="114300" simplePos="0" relativeHeight="251709440" behindDoc="0" locked="0" layoutInCell="1" allowOverlap="1">
                <wp:simplePos x="0" y="0"/>
                <wp:positionH relativeFrom="column">
                  <wp:posOffset>838200</wp:posOffset>
                </wp:positionH>
                <wp:positionV relativeFrom="paragraph">
                  <wp:posOffset>33655</wp:posOffset>
                </wp:positionV>
                <wp:extent cx="4371975" cy="2219325"/>
                <wp:effectExtent l="57150" t="19050" r="85725" b="104775"/>
                <wp:wrapNone/>
                <wp:docPr id="8" name="Rectangle 8"/>
                <wp:cNvGraphicFramePr/>
                <a:graphic xmlns:a="http://schemas.openxmlformats.org/drawingml/2006/main">
                  <a:graphicData uri="http://schemas.microsoft.com/office/word/2010/wordprocessingShape">
                    <wps:wsp>
                      <wps:cNvSpPr/>
                      <wps:spPr>
                        <a:xfrm>
                          <a:off x="0" y="0"/>
                          <a:ext cx="4371975" cy="2219325"/>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19B82" id="Rectangle 8" o:spid="_x0000_s1026" style="position:absolute;margin-left:66pt;margin-top:2.65pt;width:344.25pt;height:174.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" strokecolor="#4579b8 [3044]">
                <v:fill r:id="rId19" o:title="" recolor="t" rotate="t" type="frame"/>
                <v:shadow on="t" color="black" opacity="22937f" origin=",.5" offset="0,.63889mm"/>
              </v:rect>
            </w:pict>
          </mc:Fallback>
        </mc:AlternateContent>
      </w:r>
    </w:p>
    <w:p w:rsidR="00A64E4E" w:rsidRDefault="00A64E4E">
      <w:pPr>
        <w:widowControl w:val="0"/>
        <w:spacing w:before="107" w:line="240" w:lineRule="auto"/>
        <w:ind w:left="18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386048" w:rsidRDefault="00386048">
      <w:pPr>
        <w:widowControl w:val="0"/>
        <w:spacing w:before="107" w:line="240" w:lineRule="auto"/>
        <w:ind w:left="3060" w:firstLine="540"/>
        <w:rPr>
          <w:rFonts w:ascii="Times" w:eastAsia="Times" w:hAnsi="Times" w:cs="Times"/>
          <w:b/>
          <w:i/>
          <w:color w:val="000000"/>
          <w:sz w:val="36"/>
          <w:szCs w:val="36"/>
          <w:u w:val="single"/>
        </w:rPr>
      </w:pPr>
    </w:p>
    <w:p w:rsidR="00A64E4E" w:rsidRDefault="00386048">
      <w:pPr>
        <w:widowControl w:val="0"/>
        <w:spacing w:before="107" w:line="240" w:lineRule="auto"/>
        <w:ind w:left="3060" w:firstLine="540"/>
        <w:rPr>
          <w:rFonts w:ascii="Times" w:eastAsia="Times" w:hAnsi="Times" w:cs="Times"/>
          <w:b/>
          <w:i/>
          <w:color w:val="000000"/>
          <w:sz w:val="36"/>
          <w:szCs w:val="36"/>
          <w:u w:val="single"/>
        </w:rPr>
      </w:pPr>
      <w:r>
        <w:rPr>
          <w:rFonts w:ascii="Times" w:eastAsia="Times" w:hAnsi="Times" w:cs="Times"/>
          <w:b/>
          <w:i/>
          <w:noProof/>
          <w:color w:val="000000"/>
          <w:sz w:val="36"/>
          <w:szCs w:val="36"/>
          <w:u w:val="single"/>
        </w:rPr>
        <mc:AlternateContent>
          <mc:Choice Requires="wps">
            <w:drawing>
              <wp:anchor distT="0" distB="0" distL="114300" distR="114300" simplePos="0" relativeHeight="251708416" behindDoc="0" locked="0" layoutInCell="1" allowOverlap="1">
                <wp:simplePos x="0" y="0"/>
                <wp:positionH relativeFrom="column">
                  <wp:posOffset>2181225</wp:posOffset>
                </wp:positionH>
                <wp:positionV relativeFrom="paragraph">
                  <wp:posOffset>229870</wp:posOffset>
                </wp:positionV>
                <wp:extent cx="45719" cy="45719"/>
                <wp:effectExtent l="57150" t="19050" r="69215" b="88265"/>
                <wp:wrapNone/>
                <wp:docPr id="7" name="Rectangle 7"/>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CD55E7" w:rsidRDefault="00CD55E7" w:rsidP="00386048">
                            <w:pPr>
                              <w:jc w:val="center"/>
                            </w:pPr>
                          </w:p>
                          <w:p w:rsidR="00CD55E7" w:rsidRDefault="00CD55E7" w:rsidP="00386048">
                            <w:pPr>
                              <w:jc w:val="center"/>
                            </w:pPr>
                          </w:p>
                          <w:p w:rsidR="00CD55E7" w:rsidRDefault="00CD55E7" w:rsidP="00386048">
                            <w:pPr>
                              <w:jc w:val="center"/>
                            </w:pPr>
                          </w:p>
                          <w:p w:rsidR="00CD55E7" w:rsidRDefault="00CD55E7" w:rsidP="003860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left:0;text-align:left;margin-left:171.75pt;margin-top:18.1pt;width:3.6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" fillcolor="#4f81bd [3204]" strokecolor="#4579b8 [3044]">
                <v:fill color2="#a7bfde [1620]" rotate="t" angle="180" focus="100%" type="gradient">
                  <o:fill v:ext="view" type="gradientUnscaled"/>
                </v:fill>
                <v:shadow on="t" color="black" opacity="22937f" origin=",.5" offset="0,.63889mm"/>
                <v:textbox>
                  <w:txbxContent>
                    <w:p w:rsidR="00CD55E7" w:rsidRDefault="00CD55E7" w:rsidP="00386048">
                      <w:pPr>
                        <w:jc w:val="center"/>
                      </w:pPr>
                    </w:p>
                    <w:p w:rsidR="00CD55E7" w:rsidRDefault="00CD55E7" w:rsidP="00386048">
                      <w:pPr>
                        <w:jc w:val="center"/>
                      </w:pPr>
                    </w:p>
                    <w:p w:rsidR="00CD55E7" w:rsidRDefault="00CD55E7" w:rsidP="00386048">
                      <w:pPr>
                        <w:jc w:val="center"/>
                      </w:pPr>
                    </w:p>
                    <w:p w:rsidR="00CD55E7" w:rsidRDefault="00CD55E7" w:rsidP="00386048">
                      <w:pPr>
                        <w:jc w:val="center"/>
                      </w:pPr>
                    </w:p>
                  </w:txbxContent>
                </v:textbox>
              </v:rect>
            </w:pict>
          </mc:Fallback>
        </mc:AlternateContent>
      </w:r>
      <w:r>
        <w:rPr>
          <w:rFonts w:ascii="Times" w:eastAsia="Times" w:hAnsi="Times" w:cs="Times"/>
          <w:b/>
          <w:i/>
          <w:color w:val="000000"/>
          <w:sz w:val="36"/>
          <w:szCs w:val="36"/>
          <w:u w:val="single"/>
        </w:rPr>
        <w:t>Figure 4: Products</w:t>
      </w:r>
    </w:p>
    <w:p w:rsidR="00A64E4E" w:rsidRDefault="00CD55E7">
      <w:pPr>
        <w:widowControl w:val="0"/>
        <w:spacing w:before="107" w:line="240" w:lineRule="auto"/>
        <w:rPr>
          <w:rFonts w:ascii="Times" w:eastAsia="Times" w:hAnsi="Times" w:cs="Times"/>
          <w:color w:val="808080"/>
        </w:rPr>
      </w:pPr>
      <w:r>
        <w:rPr>
          <w:rFonts w:ascii="Times" w:eastAsia="Times" w:hAnsi="Times" w:cs="Times"/>
          <w:color w:val="808080"/>
        </w:rPr>
        <w:t xml:space="preserve">  </w:t>
      </w:r>
    </w:p>
    <w:p w:rsidR="00A64E4E" w:rsidRDefault="00A64E4E">
      <w:pPr>
        <w:spacing w:line="240" w:lineRule="auto"/>
        <w:rPr>
          <w:color w:val="000000"/>
        </w:rPr>
      </w:pPr>
    </w:p>
    <w:p w:rsidR="00A64E4E" w:rsidRDefault="00CD55E7">
      <w:pPr>
        <w:widowControl w:val="0"/>
        <w:spacing w:before="107" w:line="240" w:lineRule="auto"/>
        <w:ind w:left="913"/>
        <w:rPr>
          <w:rFonts w:ascii="Times" w:eastAsia="Times" w:hAnsi="Times" w:cs="Times"/>
          <w:i/>
          <w:color w:val="000000"/>
          <w:sz w:val="28"/>
          <w:szCs w:val="28"/>
        </w:rPr>
      </w:pPr>
      <w:r>
        <w:rPr>
          <w:rFonts w:ascii="Times" w:eastAsia="Times" w:hAnsi="Times" w:cs="Times"/>
          <w:i/>
          <w:color w:val="000000"/>
          <w:sz w:val="28"/>
          <w:szCs w:val="28"/>
        </w:rPr>
        <w:t>We h</w:t>
      </w:r>
      <w:r w:rsidR="00386048">
        <w:rPr>
          <w:rFonts w:ascii="Times" w:eastAsia="Times" w:hAnsi="Times" w:cs="Times"/>
          <w:i/>
          <w:color w:val="000000"/>
          <w:sz w:val="28"/>
          <w:szCs w:val="28"/>
        </w:rPr>
        <w:t>ave mentioned our basic products</w:t>
      </w:r>
      <w:r>
        <w:rPr>
          <w:rFonts w:ascii="Times" w:eastAsia="Times" w:hAnsi="Times" w:cs="Times"/>
          <w:i/>
          <w:color w:val="000000"/>
          <w:sz w:val="28"/>
          <w:szCs w:val="28"/>
        </w:rPr>
        <w:t xml:space="preserve"> to mak</w:t>
      </w:r>
      <w:r w:rsidR="00386048">
        <w:rPr>
          <w:rFonts w:ascii="Times" w:eastAsia="Times" w:hAnsi="Times" w:cs="Times"/>
          <w:i/>
          <w:color w:val="000000"/>
          <w:sz w:val="28"/>
          <w:szCs w:val="28"/>
        </w:rPr>
        <w:t>e people known about the products</w:t>
      </w:r>
      <w:r>
        <w:rPr>
          <w:rFonts w:ascii="Times" w:eastAsia="Times" w:hAnsi="Times" w:cs="Times"/>
          <w:i/>
          <w:color w:val="000000"/>
          <w:sz w:val="28"/>
          <w:szCs w:val="28"/>
        </w:rPr>
        <w:t xml:space="preserve"> we provide.</w:t>
      </w:r>
    </w:p>
    <w:p w:rsidR="00A64E4E" w:rsidRDefault="0099126F" w:rsidP="0099126F">
      <w:pPr>
        <w:pStyle w:val="ListParagraph"/>
        <w:widowControl w:val="0"/>
        <w:numPr>
          <w:ilvl w:val="0"/>
          <w:numId w:val="8"/>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There we show such our comfortable chairs.</w:t>
      </w:r>
    </w:p>
    <w:p w:rsidR="0099126F" w:rsidRPr="0099126F" w:rsidRDefault="0099126F" w:rsidP="0099126F">
      <w:pPr>
        <w:pStyle w:val="ListParagraph"/>
        <w:widowControl w:val="0"/>
        <w:numPr>
          <w:ilvl w:val="0"/>
          <w:numId w:val="8"/>
        </w:numPr>
        <w:spacing w:before="107" w:line="240" w:lineRule="auto"/>
        <w:rPr>
          <w:rFonts w:ascii="Times" w:eastAsia="Times" w:hAnsi="Times" w:cs="Times"/>
          <w:b/>
          <w:i/>
          <w:color w:val="000000"/>
          <w:sz w:val="28"/>
          <w:szCs w:val="28"/>
          <w:u w:val="single"/>
        </w:rPr>
      </w:pPr>
      <w:r>
        <w:rPr>
          <w:rFonts w:ascii="Times" w:eastAsia="Times" w:hAnsi="Times" w:cs="Times"/>
          <w:b/>
          <w:i/>
          <w:color w:val="000000"/>
          <w:sz w:val="28"/>
          <w:szCs w:val="28"/>
          <w:u w:val="single"/>
        </w:rPr>
        <w:t>There our clients also see our premium quality cabinets ,</w:t>
      </w:r>
      <w:r w:rsidR="00325F9B">
        <w:rPr>
          <w:rFonts w:ascii="Times" w:eastAsia="Times" w:hAnsi="Times" w:cs="Times"/>
          <w:b/>
          <w:i/>
          <w:color w:val="000000"/>
          <w:sz w:val="28"/>
          <w:szCs w:val="28"/>
          <w:u w:val="single"/>
        </w:rPr>
        <w:t>Almirah</w:t>
      </w:r>
      <w:r>
        <w:rPr>
          <w:rFonts w:ascii="Times" w:eastAsia="Times" w:hAnsi="Times" w:cs="Times"/>
          <w:b/>
          <w:i/>
          <w:color w:val="000000"/>
          <w:sz w:val="28"/>
          <w:szCs w:val="28"/>
          <w:u w:val="single"/>
        </w:rPr>
        <w:t xml:space="preserve"> and some dressers etc</w:t>
      </w:r>
    </w:p>
    <w:p w:rsidR="00A64E4E" w:rsidRDefault="00A64E4E">
      <w:pPr>
        <w:widowControl w:val="0"/>
        <w:spacing w:before="107" w:line="240" w:lineRule="auto"/>
        <w:ind w:left="2160" w:firstLine="720"/>
        <w:rPr>
          <w:rFonts w:ascii="Times" w:eastAsia="Times" w:hAnsi="Times" w:cs="Times"/>
          <w:b/>
          <w:i/>
          <w:color w:val="000000"/>
          <w:sz w:val="56"/>
          <w:szCs w:val="56"/>
          <w:u w:val="single"/>
        </w:rPr>
      </w:pPr>
    </w:p>
    <w:p w:rsidR="00A64E4E" w:rsidRDefault="00A64E4E">
      <w:pPr>
        <w:widowControl w:val="0"/>
        <w:spacing w:before="107" w:line="240" w:lineRule="auto"/>
        <w:ind w:left="1170"/>
        <w:rPr>
          <w:rFonts w:ascii="Times" w:eastAsia="Times" w:hAnsi="Times" w:cs="Times"/>
          <w:i/>
          <w:color w:val="000000"/>
          <w:sz w:val="28"/>
          <w:szCs w:val="28"/>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99126F">
      <w:pPr>
        <w:widowControl w:val="0"/>
        <w:spacing w:before="107" w:line="240" w:lineRule="auto"/>
        <w:ind w:left="90"/>
        <w:rPr>
          <w:rFonts w:ascii="Times" w:eastAsia="Times" w:hAnsi="Times" w:cs="Times"/>
          <w:b/>
          <w:i/>
          <w:color w:val="000000"/>
          <w:sz w:val="28"/>
          <w:szCs w:val="28"/>
          <w:u w:val="single"/>
        </w:rPr>
      </w:pPr>
      <w:proofErr w:type="gramStart"/>
      <w:r>
        <w:rPr>
          <w:rFonts w:ascii="Times" w:eastAsia="Times" w:hAnsi="Times" w:cs="Times"/>
          <w:b/>
          <w:i/>
          <w:color w:val="000000"/>
          <w:sz w:val="28"/>
          <w:szCs w:val="28"/>
          <w:u w:val="single"/>
        </w:rPr>
        <w:t>5.NEW</w:t>
      </w:r>
      <w:proofErr w:type="gramEnd"/>
      <w:r>
        <w:rPr>
          <w:rFonts w:ascii="Times" w:eastAsia="Times" w:hAnsi="Times" w:cs="Times"/>
          <w:b/>
          <w:i/>
          <w:color w:val="000000"/>
          <w:sz w:val="28"/>
          <w:szCs w:val="28"/>
          <w:u w:val="single"/>
        </w:rPr>
        <w:t xml:space="preserve"> ARRIVALS</w:t>
      </w:r>
      <w:r w:rsidR="00CD55E7">
        <w:rPr>
          <w:rFonts w:ascii="Times" w:eastAsia="Times" w:hAnsi="Times" w:cs="Times"/>
          <w:b/>
          <w:i/>
          <w:color w:val="000000"/>
          <w:sz w:val="28"/>
          <w:szCs w:val="28"/>
          <w:u w:val="single"/>
        </w:rPr>
        <w:t xml:space="preserve"> (</w:t>
      </w:r>
      <w:r w:rsidR="00325F9B">
        <w:rPr>
          <w:rFonts w:ascii="Times" w:eastAsia="Times" w:hAnsi="Times" w:cs="Times"/>
          <w:b/>
          <w:i/>
          <w:color w:val="548DD4"/>
          <w:sz w:val="28"/>
          <w:szCs w:val="28"/>
          <w:u w:val="single"/>
        </w:rPr>
        <w:t xml:space="preserve">index </w:t>
      </w:r>
      <w:r w:rsidR="00CD55E7">
        <w:rPr>
          <w:rFonts w:ascii="Times" w:eastAsia="Times" w:hAnsi="Times" w:cs="Times"/>
          <w:b/>
          <w:i/>
          <w:color w:val="548DD4"/>
          <w:sz w:val="28"/>
          <w:szCs w:val="28"/>
          <w:u w:val="single"/>
        </w:rPr>
        <w:t>.html</w:t>
      </w:r>
      <w:r w:rsidR="00CD55E7">
        <w:rPr>
          <w:rFonts w:ascii="Times" w:eastAsia="Times" w:hAnsi="Times" w:cs="Times"/>
          <w:b/>
          <w:i/>
          <w:color w:val="000000"/>
          <w:sz w:val="28"/>
          <w:szCs w:val="28"/>
          <w:u w:val="single"/>
        </w:rPr>
        <w:t>)</w:t>
      </w: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27" w:line="240" w:lineRule="auto"/>
        <w:ind w:right="1785"/>
        <w:jc w:val="right"/>
        <w:rPr>
          <w:rFonts w:ascii="Times" w:eastAsia="Times" w:hAnsi="Times" w:cs="Times"/>
          <w:color w:val="000000"/>
          <w:sz w:val="28"/>
          <w:szCs w:val="28"/>
        </w:rPr>
      </w:pPr>
    </w:p>
    <w:p w:rsidR="00A64E4E" w:rsidRDefault="00A64E4E">
      <w:pPr>
        <w:widowControl w:val="0"/>
        <w:spacing w:before="27" w:line="240" w:lineRule="auto"/>
        <w:ind w:right="1785"/>
        <w:jc w:val="right"/>
        <w:rPr>
          <w:rFonts w:ascii="Times" w:eastAsia="Times" w:hAnsi="Times" w:cs="Times"/>
          <w:color w:val="000000"/>
          <w:sz w:val="28"/>
          <w:szCs w:val="28"/>
        </w:rPr>
      </w:pPr>
    </w:p>
    <w:p w:rsidR="00A64E4E" w:rsidRDefault="00CD55E7">
      <w:pPr>
        <w:widowControl w:val="0"/>
        <w:spacing w:before="27" w:line="240" w:lineRule="auto"/>
        <w:ind w:right="1785"/>
        <w:jc w:val="right"/>
        <w:rPr>
          <w:rFonts w:ascii="Times" w:eastAsia="Times" w:hAnsi="Times" w:cs="Times"/>
          <w:color w:val="000000"/>
          <w:sz w:val="28"/>
          <w:szCs w:val="28"/>
        </w:rPr>
      </w:pPr>
      <w:r>
        <w:rPr>
          <w:noProof/>
        </w:rPr>
        <w:drawing>
          <wp:anchor distT="19050" distB="19050" distL="19050" distR="19050" simplePos="0" relativeHeight="251659264" behindDoc="0" locked="0" layoutInCell="1" allowOverlap="1">
            <wp:simplePos x="0" y="0"/>
            <wp:positionH relativeFrom="column">
              <wp:posOffset>2021205</wp:posOffset>
            </wp:positionH>
            <wp:positionV relativeFrom="paragraph">
              <wp:posOffset>3303270</wp:posOffset>
            </wp:positionV>
            <wp:extent cx="2193290" cy="382270"/>
            <wp:effectExtent l="0" t="0" r="0" b="0"/>
            <wp:wrapSquare wrapText="bothSides"/>
            <wp:docPr id="358" name="image13.png"/>
            <wp:cNvGraphicFramePr/>
            <a:graphic xmlns:a="http://schemas.openxmlformats.org/drawingml/2006/main">
              <a:graphicData uri="http://schemas.openxmlformats.org/drawingml/2006/picture">
                <pic:pic xmlns:pic="http://schemas.openxmlformats.org/drawingml/2006/picture">
                  <pic:nvPicPr>
                    <pic:cNvPr id="358" name="image13.png"/>
                    <pic:cNvPicPr preferRelativeResize="0"/>
                  </pic:nvPicPr>
                  <pic:blipFill>
                    <a:blip r:embed="rId20"/>
                    <a:srcRect/>
                    <a:stretch>
                      <a:fillRect/>
                    </a:stretch>
                  </pic:blipFill>
                  <pic:spPr>
                    <a:xfrm>
                      <a:off x="0" y="0"/>
                      <a:ext cx="2193036" cy="382524"/>
                    </a:xfrm>
                    <a:prstGeom prst="rect">
                      <a:avLst/>
                    </a:prstGeom>
                  </pic:spPr>
                </pic:pic>
              </a:graphicData>
            </a:graphic>
          </wp:anchor>
        </w:drawing>
      </w:r>
    </w:p>
    <w:p w:rsidR="0099126F" w:rsidRDefault="00CD55E7">
      <w:pPr>
        <w:widowControl w:val="0"/>
        <w:spacing w:before="107" w:line="240" w:lineRule="auto"/>
        <w:ind w:left="3060" w:firstLine="540"/>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Figure 5: </w:t>
      </w:r>
    </w:p>
    <w:p w:rsidR="0099126F" w:rsidRDefault="0099126F">
      <w:pPr>
        <w:widowControl w:val="0"/>
        <w:spacing w:before="107" w:line="240" w:lineRule="auto"/>
        <w:ind w:left="3060" w:firstLine="540"/>
        <w:rPr>
          <w:rFonts w:ascii="Times" w:eastAsia="Times" w:hAnsi="Times" w:cs="Times"/>
          <w:b/>
          <w:i/>
          <w:color w:val="000000"/>
          <w:sz w:val="36"/>
          <w:szCs w:val="36"/>
          <w:u w:val="single"/>
        </w:rPr>
      </w:pPr>
      <w:r>
        <w:rPr>
          <w:rFonts w:ascii="Times" w:eastAsia="Times" w:hAnsi="Times" w:cs="Times"/>
          <w:b/>
          <w:i/>
          <w:noProof/>
          <w:color w:val="000000"/>
          <w:sz w:val="36"/>
          <w:szCs w:val="36"/>
          <w:u w:val="single"/>
        </w:rPr>
        <w:lastRenderedPageBreak/>
        <mc:AlternateContent>
          <mc:Choice Requires="wps">
            <w:drawing>
              <wp:anchor distT="0" distB="0" distL="114300" distR="114300" simplePos="0" relativeHeight="251710464" behindDoc="0" locked="0" layoutInCell="1" allowOverlap="1">
                <wp:simplePos x="0" y="0"/>
                <wp:positionH relativeFrom="column">
                  <wp:posOffset>800100</wp:posOffset>
                </wp:positionH>
                <wp:positionV relativeFrom="paragraph">
                  <wp:posOffset>-29210</wp:posOffset>
                </wp:positionV>
                <wp:extent cx="4400550" cy="1714500"/>
                <wp:effectExtent l="57150" t="19050" r="76200" b="95250"/>
                <wp:wrapNone/>
                <wp:docPr id="9" name="Rectangle 9"/>
                <wp:cNvGraphicFramePr/>
                <a:graphic xmlns:a="http://schemas.openxmlformats.org/drawingml/2006/main">
                  <a:graphicData uri="http://schemas.microsoft.com/office/word/2010/wordprocessingShape">
                    <wps:wsp>
                      <wps:cNvSpPr/>
                      <wps:spPr>
                        <a:xfrm>
                          <a:off x="0" y="0"/>
                          <a:ext cx="4400550" cy="171450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DE3DE" id="Rectangle 9" o:spid="_x0000_s1026" style="position:absolute;margin-left:63pt;margin-top:-2.3pt;width:346.5pt;height:1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" strokecolor="#4579b8 [3044]">
                <v:fill r:id="rId22" o:title="" recolor="t" rotate="t" type="frame"/>
                <v:shadow on="t" color="black" opacity="22937f" origin=",.5" offset="0,.63889mm"/>
              </v:rect>
            </w:pict>
          </mc:Fallback>
        </mc:AlternateContent>
      </w:r>
    </w:p>
    <w:p w:rsidR="0099126F" w:rsidRDefault="0099126F">
      <w:pPr>
        <w:widowControl w:val="0"/>
        <w:spacing w:before="107" w:line="240" w:lineRule="auto"/>
        <w:ind w:left="3060" w:firstLine="540"/>
        <w:rPr>
          <w:rFonts w:ascii="Times" w:eastAsia="Times" w:hAnsi="Times" w:cs="Times"/>
          <w:b/>
          <w:i/>
          <w:color w:val="000000"/>
          <w:sz w:val="36"/>
          <w:szCs w:val="36"/>
          <w:u w:val="single"/>
        </w:rPr>
      </w:pPr>
    </w:p>
    <w:p w:rsidR="0099126F" w:rsidRDefault="0099126F">
      <w:pPr>
        <w:widowControl w:val="0"/>
        <w:spacing w:before="107" w:line="240" w:lineRule="auto"/>
        <w:ind w:left="3060" w:firstLine="540"/>
        <w:rPr>
          <w:rFonts w:ascii="Times" w:eastAsia="Times" w:hAnsi="Times" w:cs="Times"/>
          <w:b/>
          <w:i/>
          <w:color w:val="000000"/>
          <w:sz w:val="36"/>
          <w:szCs w:val="36"/>
          <w:u w:val="single"/>
        </w:rPr>
      </w:pPr>
    </w:p>
    <w:p w:rsidR="0099126F" w:rsidRDefault="0099126F">
      <w:pPr>
        <w:widowControl w:val="0"/>
        <w:spacing w:before="107" w:line="240" w:lineRule="auto"/>
        <w:ind w:left="3060" w:firstLine="540"/>
        <w:rPr>
          <w:rFonts w:ascii="Times" w:eastAsia="Times" w:hAnsi="Times" w:cs="Times"/>
          <w:b/>
          <w:i/>
          <w:color w:val="000000"/>
          <w:sz w:val="36"/>
          <w:szCs w:val="36"/>
          <w:u w:val="single"/>
        </w:rPr>
      </w:pPr>
    </w:p>
    <w:p w:rsidR="0099126F" w:rsidRDefault="0099126F">
      <w:pPr>
        <w:widowControl w:val="0"/>
        <w:spacing w:before="107" w:line="240" w:lineRule="auto"/>
        <w:ind w:left="3060" w:firstLine="540"/>
        <w:rPr>
          <w:rFonts w:ascii="Times" w:eastAsia="Times" w:hAnsi="Times" w:cs="Times"/>
          <w:b/>
          <w:i/>
          <w:color w:val="000000"/>
          <w:sz w:val="36"/>
          <w:szCs w:val="36"/>
          <w:u w:val="single"/>
        </w:rPr>
      </w:pPr>
    </w:p>
    <w:p w:rsidR="0099126F" w:rsidRDefault="0099126F">
      <w:pPr>
        <w:widowControl w:val="0"/>
        <w:spacing w:before="107" w:line="240" w:lineRule="auto"/>
        <w:ind w:left="3060" w:firstLine="540"/>
        <w:rPr>
          <w:rFonts w:ascii="Times" w:eastAsia="Times" w:hAnsi="Times" w:cs="Times"/>
          <w:b/>
          <w:i/>
          <w:color w:val="000000"/>
          <w:sz w:val="36"/>
          <w:szCs w:val="36"/>
          <w:u w:val="single"/>
        </w:rPr>
      </w:pPr>
    </w:p>
    <w:p w:rsidR="00A64E4E" w:rsidRDefault="0099126F" w:rsidP="0099126F">
      <w:pPr>
        <w:widowControl w:val="0"/>
        <w:spacing w:before="107" w:line="240" w:lineRule="auto"/>
        <w:rPr>
          <w:rFonts w:ascii="Times" w:eastAsia="Times" w:hAnsi="Times" w:cs="Times"/>
          <w:b/>
          <w:i/>
          <w:color w:val="000000"/>
          <w:sz w:val="36"/>
          <w:szCs w:val="36"/>
          <w:u w:val="single"/>
        </w:rPr>
      </w:pPr>
      <w:r>
        <w:rPr>
          <w:rFonts w:ascii="Times" w:eastAsia="Times" w:hAnsi="Times" w:cs="Times"/>
          <w:b/>
          <w:i/>
          <w:color w:val="000000"/>
          <w:sz w:val="36"/>
          <w:szCs w:val="36"/>
          <w:u w:val="single"/>
        </w:rPr>
        <w:t xml:space="preserve">                                    New arrivals</w:t>
      </w:r>
    </w:p>
    <w:p w:rsidR="00A64E4E" w:rsidRDefault="00CD55E7">
      <w:pPr>
        <w:widowControl w:val="0"/>
        <w:spacing w:before="107" w:line="240" w:lineRule="auto"/>
        <w:rPr>
          <w:rFonts w:ascii="Times" w:eastAsia="Times" w:hAnsi="Times" w:cs="Times"/>
          <w:color w:val="808080"/>
        </w:rPr>
      </w:pPr>
      <w:r>
        <w:rPr>
          <w:rFonts w:ascii="Times" w:eastAsia="Times" w:hAnsi="Times" w:cs="Times"/>
          <w:color w:val="808080"/>
        </w:rPr>
        <w:t xml:space="preserve">  </w:t>
      </w:r>
    </w:p>
    <w:p w:rsidR="00A64E4E" w:rsidRDefault="00CD55E7">
      <w:pPr>
        <w:widowControl w:val="0"/>
        <w:spacing w:before="107" w:line="240" w:lineRule="auto"/>
        <w:ind w:left="913"/>
        <w:rPr>
          <w:rFonts w:ascii="Times" w:eastAsia="Times" w:hAnsi="Times" w:cs="Times"/>
          <w:i/>
          <w:color w:val="000000"/>
          <w:sz w:val="28"/>
          <w:szCs w:val="28"/>
        </w:rPr>
      </w:pPr>
      <w:r>
        <w:rPr>
          <w:rFonts w:ascii="Times" w:eastAsia="Times" w:hAnsi="Times" w:cs="Times"/>
          <w:i/>
          <w:color w:val="000000"/>
          <w:sz w:val="28"/>
          <w:szCs w:val="28"/>
        </w:rPr>
        <w:t>.</w:t>
      </w:r>
    </w:p>
    <w:p w:rsidR="00A64E4E" w:rsidRDefault="00CD55E7">
      <w:pPr>
        <w:widowControl w:val="0"/>
        <w:spacing w:before="107" w:line="240" w:lineRule="auto"/>
        <w:ind w:left="913"/>
        <w:rPr>
          <w:rFonts w:ascii="Times" w:eastAsia="Times" w:hAnsi="Times" w:cs="Times"/>
          <w:i/>
          <w:color w:val="000000"/>
          <w:sz w:val="28"/>
          <w:szCs w:val="28"/>
        </w:rPr>
      </w:pPr>
      <w:r>
        <w:rPr>
          <w:rFonts w:ascii="Times" w:eastAsia="Times" w:hAnsi="Times" w:cs="Times"/>
          <w:i/>
          <w:color w:val="000000"/>
          <w:sz w:val="28"/>
          <w:szCs w:val="28"/>
        </w:rPr>
        <w:t xml:space="preserve"> </w:t>
      </w:r>
      <w:r>
        <w:rPr>
          <w:rFonts w:ascii="Times" w:eastAsia="Times" w:hAnsi="Times" w:cs="Times"/>
          <w:i/>
          <w:color w:val="000000"/>
          <w:sz w:val="28"/>
          <w:szCs w:val="28"/>
        </w:rPr>
        <w:tab/>
      </w:r>
      <w:r>
        <w:rPr>
          <w:rFonts w:ascii="Times" w:eastAsia="Times" w:hAnsi="Times" w:cs="Times"/>
          <w:i/>
          <w:color w:val="000000"/>
          <w:sz w:val="28"/>
          <w:szCs w:val="28"/>
        </w:rPr>
        <w:tab/>
      </w:r>
      <w:r>
        <w:rPr>
          <w:rFonts w:ascii="Times" w:eastAsia="Times" w:hAnsi="Times" w:cs="Times"/>
          <w:i/>
          <w:color w:val="000000"/>
          <w:sz w:val="28"/>
          <w:szCs w:val="28"/>
        </w:rPr>
        <w:tab/>
      </w:r>
      <w:r w:rsidR="0099126F">
        <w:rPr>
          <w:rFonts w:ascii="Times" w:eastAsia="Times" w:hAnsi="Times" w:cs="Times"/>
          <w:b/>
          <w:i/>
          <w:color w:val="000000"/>
          <w:sz w:val="28"/>
          <w:szCs w:val="28"/>
        </w:rPr>
        <w:t>“Description of some new products</w:t>
      </w:r>
      <w:r>
        <w:rPr>
          <w:rFonts w:ascii="Times" w:eastAsia="Times" w:hAnsi="Times" w:cs="Times"/>
          <w:b/>
          <w:i/>
          <w:color w:val="000000"/>
          <w:sz w:val="28"/>
          <w:szCs w:val="28"/>
        </w:rPr>
        <w:t>”</w:t>
      </w:r>
      <w:r>
        <w:rPr>
          <w:rFonts w:ascii="Times" w:eastAsia="Times" w:hAnsi="Times" w:cs="Times"/>
          <w:i/>
          <w:color w:val="000000"/>
          <w:sz w:val="28"/>
          <w:szCs w:val="28"/>
        </w:rPr>
        <w:t xml:space="preserve"> </w:t>
      </w:r>
    </w:p>
    <w:p w:rsidR="00A64E4E" w:rsidRDefault="00CD55E7">
      <w:pPr>
        <w:widowControl w:val="0"/>
        <w:spacing w:before="107" w:line="240" w:lineRule="auto"/>
        <w:ind w:left="913" w:firstLine="257"/>
        <w:rPr>
          <w:rFonts w:ascii="Times" w:eastAsia="Times" w:hAnsi="Times" w:cs="Times"/>
          <w:i/>
          <w:color w:val="000000"/>
          <w:sz w:val="28"/>
          <w:szCs w:val="28"/>
        </w:rPr>
      </w:pPr>
      <w:r>
        <w:rPr>
          <w:rFonts w:ascii="Times" w:eastAsia="Times" w:hAnsi="Times" w:cs="Times"/>
          <w:i/>
          <w:color w:val="000000"/>
          <w:sz w:val="28"/>
          <w:szCs w:val="28"/>
        </w:rPr>
        <w:t>We have g</w:t>
      </w:r>
      <w:r w:rsidR="0099126F">
        <w:rPr>
          <w:rFonts w:ascii="Times" w:eastAsia="Times" w:hAnsi="Times" w:cs="Times"/>
          <w:i/>
          <w:color w:val="000000"/>
          <w:sz w:val="28"/>
          <w:szCs w:val="28"/>
        </w:rPr>
        <w:t>iven some unique kind of products in our arrival</w:t>
      </w:r>
      <w:r>
        <w:rPr>
          <w:rFonts w:ascii="Times" w:eastAsia="Times" w:hAnsi="Times" w:cs="Times"/>
          <w:i/>
          <w:color w:val="000000"/>
          <w:sz w:val="28"/>
          <w:szCs w:val="28"/>
        </w:rPr>
        <w:t xml:space="preserve"> page </w:t>
      </w:r>
    </w:p>
    <w:p w:rsidR="00A64E4E" w:rsidRDefault="00CD55E7">
      <w:pPr>
        <w:widowControl w:val="0"/>
        <w:spacing w:before="107" w:line="240" w:lineRule="auto"/>
        <w:rPr>
          <w:rFonts w:ascii="Times" w:eastAsia="Times" w:hAnsi="Times" w:cs="Times"/>
          <w:i/>
          <w:color w:val="000000"/>
          <w:sz w:val="28"/>
          <w:szCs w:val="28"/>
        </w:rPr>
      </w:pPr>
      <w:r>
        <w:rPr>
          <w:rFonts w:ascii="Times" w:eastAsia="Times" w:hAnsi="Times" w:cs="Times"/>
          <w:i/>
          <w:color w:val="000000"/>
          <w:sz w:val="28"/>
          <w:szCs w:val="28"/>
        </w:rPr>
        <w:t>And provide hover to</w:t>
      </w:r>
      <w:r w:rsidR="0099126F">
        <w:rPr>
          <w:rFonts w:ascii="Times" w:eastAsia="Times" w:hAnsi="Times" w:cs="Times"/>
          <w:i/>
          <w:color w:val="000000"/>
          <w:sz w:val="28"/>
          <w:szCs w:val="28"/>
        </w:rPr>
        <w:t xml:space="preserve"> highlight the multi functional product</w:t>
      </w:r>
      <w:r>
        <w:rPr>
          <w:rFonts w:ascii="Times" w:eastAsia="Times" w:hAnsi="Times" w:cs="Times"/>
          <w:i/>
          <w:color w:val="000000"/>
          <w:sz w:val="28"/>
          <w:szCs w:val="28"/>
        </w:rPr>
        <w:t xml:space="preserve"> so that people who are visiting our website can gain knowledge.</w:t>
      </w:r>
      <w:r w:rsidR="00BA72B2">
        <w:rPr>
          <w:rFonts w:ascii="Times" w:eastAsia="Times" w:hAnsi="Times" w:cs="Times"/>
          <w:i/>
          <w:color w:val="000000"/>
          <w:sz w:val="28"/>
          <w:szCs w:val="28"/>
        </w:rPr>
        <w:t xml:space="preserve"> We give </w:t>
      </w:r>
      <w:proofErr w:type="gramStart"/>
      <w:r w:rsidR="00BA72B2">
        <w:rPr>
          <w:rFonts w:ascii="Times" w:eastAsia="Times" w:hAnsi="Times" w:cs="Times"/>
          <w:i/>
          <w:color w:val="000000"/>
          <w:sz w:val="28"/>
          <w:szCs w:val="28"/>
        </w:rPr>
        <w:t>a</w:t>
      </w:r>
      <w:proofErr w:type="gramEnd"/>
      <w:r w:rsidR="00BA72B2">
        <w:rPr>
          <w:rFonts w:ascii="Times" w:eastAsia="Times" w:hAnsi="Times" w:cs="Times"/>
          <w:i/>
          <w:color w:val="000000"/>
          <w:sz w:val="28"/>
          <w:szCs w:val="28"/>
        </w:rPr>
        <w:t xml:space="preserve"> option there to add to cart ,add in favourites.and like options by hovering on them and then there they show some kinds of options there </w:t>
      </w:r>
    </w:p>
    <w:p w:rsidR="00A64E4E" w:rsidRDefault="0099126F">
      <w:pPr>
        <w:widowControl w:val="0"/>
        <w:numPr>
          <w:ilvl w:val="0"/>
          <w:numId w:val="4"/>
        </w:numPr>
        <w:spacing w:before="107" w:line="240" w:lineRule="auto"/>
        <w:rPr>
          <w:rFonts w:ascii="Times" w:eastAsia="Times" w:hAnsi="Times" w:cs="Times"/>
          <w:b/>
          <w:i/>
          <w:color w:val="000000"/>
          <w:sz w:val="28"/>
          <w:szCs w:val="28"/>
        </w:rPr>
      </w:pPr>
      <w:r>
        <w:rPr>
          <w:rFonts w:ascii="Times" w:eastAsia="Times" w:hAnsi="Times" w:cs="Times"/>
          <w:b/>
          <w:i/>
          <w:color w:val="000000"/>
          <w:sz w:val="28"/>
          <w:szCs w:val="28"/>
        </w:rPr>
        <w:t>Multi-functional sofa set 1</w:t>
      </w:r>
    </w:p>
    <w:p w:rsidR="00A64E4E" w:rsidRDefault="0099126F">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Multi-functional sofa set 2</w:t>
      </w:r>
    </w:p>
    <w:p w:rsidR="00A64E4E" w:rsidRDefault="0099126F">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Cube booth seat</w:t>
      </w:r>
    </w:p>
    <w:p w:rsidR="00A64E4E" w:rsidRDefault="0099126F">
      <w:pPr>
        <w:widowControl w:val="0"/>
        <w:numPr>
          <w:ilvl w:val="0"/>
          <w:numId w:val="4"/>
        </w:numPr>
        <w:spacing w:line="240" w:lineRule="auto"/>
        <w:rPr>
          <w:rFonts w:ascii="Times" w:eastAsia="Times" w:hAnsi="Times" w:cs="Times"/>
          <w:b/>
          <w:i/>
          <w:color w:val="000000"/>
          <w:sz w:val="28"/>
          <w:szCs w:val="28"/>
        </w:rPr>
      </w:pPr>
      <w:r>
        <w:rPr>
          <w:rFonts w:ascii="Times" w:eastAsia="Times" w:hAnsi="Times" w:cs="Times"/>
          <w:b/>
          <w:i/>
          <w:color w:val="000000"/>
          <w:sz w:val="28"/>
          <w:szCs w:val="28"/>
        </w:rPr>
        <w:t>Ergonomic chairs</w:t>
      </w:r>
    </w:p>
    <w:p w:rsidR="00A64E4E" w:rsidRDefault="00A64E4E">
      <w:pPr>
        <w:widowControl w:val="0"/>
        <w:spacing w:before="107" w:line="240" w:lineRule="auto"/>
        <w:rPr>
          <w:rFonts w:ascii="Times" w:eastAsia="Times" w:hAnsi="Times" w:cs="Times"/>
          <w:b/>
          <w:i/>
          <w:color w:val="000000"/>
          <w:sz w:val="36"/>
          <w:szCs w:val="36"/>
          <w:u w:val="single"/>
        </w:rPr>
      </w:pPr>
    </w:p>
    <w:p w:rsidR="00A64E4E" w:rsidRDefault="00A64E4E">
      <w:pPr>
        <w:widowControl w:val="0"/>
        <w:spacing w:before="107" w:line="240" w:lineRule="auto"/>
        <w:rPr>
          <w:rFonts w:ascii="Times" w:eastAsia="Times" w:hAnsi="Times" w:cs="Times"/>
          <w:b/>
          <w:i/>
          <w:color w:val="000000"/>
          <w:sz w:val="28"/>
          <w:szCs w:val="28"/>
          <w:u w:val="single"/>
        </w:rPr>
      </w:pPr>
    </w:p>
    <w:p w:rsidR="00A64E4E" w:rsidRDefault="00A64E4E">
      <w:pPr>
        <w:widowControl w:val="0"/>
        <w:spacing w:before="107" w:line="240" w:lineRule="auto"/>
        <w:ind w:left="90"/>
        <w:rPr>
          <w:rFonts w:ascii="Times" w:eastAsia="Times" w:hAnsi="Times" w:cs="Times"/>
          <w:b/>
          <w:i/>
          <w:color w:val="000000"/>
          <w:sz w:val="28"/>
          <w:szCs w:val="28"/>
          <w:u w:val="single"/>
        </w:rPr>
      </w:pPr>
    </w:p>
    <w:p w:rsidR="00A64E4E" w:rsidRDefault="00A64E4E">
      <w:pPr>
        <w:widowControl w:val="0"/>
        <w:spacing w:before="107" w:line="240" w:lineRule="auto"/>
        <w:ind w:left="90"/>
        <w:rPr>
          <w:rFonts w:ascii="Times" w:eastAsia="Times" w:hAnsi="Times" w:cs="Times"/>
          <w:b/>
          <w:i/>
          <w:color w:val="000000"/>
          <w:sz w:val="28"/>
          <w:szCs w:val="28"/>
          <w:u w:val="single"/>
        </w:rPr>
      </w:pPr>
    </w:p>
    <w:p w:rsidR="00A64E4E" w:rsidRPr="000D327F" w:rsidRDefault="000D327F" w:rsidP="000D327F">
      <w:pPr>
        <w:widowControl w:val="0"/>
        <w:spacing w:before="107" w:line="240" w:lineRule="auto"/>
        <w:ind w:left="90"/>
        <w:rPr>
          <w:rFonts w:ascii="Times" w:eastAsia="Times" w:hAnsi="Times" w:cs="Times"/>
          <w:b/>
          <w:i/>
          <w:color w:val="000000"/>
          <w:sz w:val="28"/>
          <w:szCs w:val="28"/>
          <w:u w:val="single"/>
        </w:rPr>
      </w:pPr>
      <w:proofErr w:type="gramStart"/>
      <w:r>
        <w:rPr>
          <w:rFonts w:ascii="Times" w:eastAsia="Times" w:hAnsi="Times" w:cs="Times"/>
          <w:b/>
          <w:i/>
          <w:color w:val="000000"/>
          <w:sz w:val="28"/>
          <w:szCs w:val="28"/>
          <w:u w:val="single"/>
        </w:rPr>
        <w:t>6.Our</w:t>
      </w:r>
      <w:proofErr w:type="gramEnd"/>
      <w:r>
        <w:rPr>
          <w:rFonts w:ascii="Times" w:eastAsia="Times" w:hAnsi="Times" w:cs="Times"/>
          <w:b/>
          <w:i/>
          <w:color w:val="000000"/>
          <w:sz w:val="28"/>
          <w:szCs w:val="28"/>
          <w:u w:val="single"/>
        </w:rPr>
        <w:t xml:space="preserve"> clients review</w:t>
      </w:r>
      <w:r w:rsidR="00325F9B">
        <w:rPr>
          <w:rFonts w:ascii="Times" w:eastAsia="Times" w:hAnsi="Times" w:cs="Times"/>
          <w:b/>
          <w:i/>
          <w:color w:val="000000"/>
          <w:sz w:val="28"/>
          <w:szCs w:val="28"/>
          <w:u w:val="single"/>
        </w:rPr>
        <w:t>(</w:t>
      </w:r>
      <w:r w:rsidR="00325F9B">
        <w:rPr>
          <w:rFonts w:ascii="Times" w:eastAsia="Times" w:hAnsi="Times" w:cs="Times"/>
          <w:b/>
          <w:i/>
          <w:color w:val="548DD4"/>
          <w:sz w:val="28"/>
          <w:szCs w:val="28"/>
          <w:u w:val="single"/>
        </w:rPr>
        <w:t>index .html</w:t>
      </w:r>
      <w:r w:rsidR="00325F9B">
        <w:rPr>
          <w:rFonts w:ascii="Times" w:eastAsia="Times" w:hAnsi="Times" w:cs="Times"/>
          <w:b/>
          <w:i/>
          <w:color w:val="000000"/>
          <w:sz w:val="28"/>
          <w:szCs w:val="28"/>
          <w:u w:val="single"/>
        </w:rPr>
        <w:t>)</w:t>
      </w:r>
      <w:r>
        <w:rPr>
          <w:rFonts w:ascii="Times" w:eastAsia="Times" w:hAnsi="Times" w:cs="Times"/>
          <w:b/>
          <w:i/>
          <w:color w:val="000000"/>
          <w:sz w:val="28"/>
          <w:szCs w:val="28"/>
          <w:u w:val="single"/>
        </w:rPr>
        <w:t xml:space="preserve"> :</w:t>
      </w:r>
      <w:bookmarkStart w:id="1" w:name="_heading=h.30j0zll" w:colFirst="0" w:colLast="0"/>
      <w:bookmarkStart w:id="2" w:name="_heading=h.1fob9te" w:colFirst="0" w:colLast="0"/>
      <w:bookmarkEnd w:id="1"/>
      <w:bookmarkEnd w:id="2"/>
    </w:p>
    <w:p w:rsidR="00A64E4E" w:rsidRDefault="00CD55E7">
      <w:pPr>
        <w:widowControl w:val="0"/>
        <w:spacing w:before="107" w:line="240" w:lineRule="auto"/>
        <w:rPr>
          <w:rFonts w:ascii="Times" w:eastAsia="Times" w:hAnsi="Times" w:cs="Times"/>
          <w:b/>
          <w:i/>
          <w:color w:val="000000"/>
          <w:sz w:val="56"/>
          <w:szCs w:val="56"/>
          <w:u w:val="single"/>
        </w:rPr>
      </w:pPr>
      <w:r>
        <w:rPr>
          <w:noProof/>
        </w:rPr>
        <w:drawing>
          <wp:inline distT="0" distB="0" distL="0" distR="0">
            <wp:extent cx="2224475" cy="1250657"/>
            <wp:effectExtent l="0" t="0" r="4445" b="6985"/>
            <wp:docPr id="395" name="image51.png"/>
            <wp:cNvGraphicFramePr/>
            <a:graphic xmlns:a="http://schemas.openxmlformats.org/drawingml/2006/main">
              <a:graphicData uri="http://schemas.openxmlformats.org/drawingml/2006/picture">
                <pic:pic xmlns:pic="http://schemas.openxmlformats.org/drawingml/2006/picture">
                  <pic:nvPicPr>
                    <pic:cNvPr id="395" name="image51.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224475" cy="1250657"/>
                    </a:xfrm>
                    <a:prstGeom prst="rect">
                      <a:avLst/>
                    </a:prstGeom>
                  </pic:spPr>
                </pic:pic>
              </a:graphicData>
            </a:graphic>
          </wp:inline>
        </w:drawing>
      </w:r>
    </w:p>
    <w:p w:rsidR="00A64E4E" w:rsidRDefault="00CD55E7">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extent cx="266700" cy="257175"/>
            <wp:effectExtent l="0" t="0" r="0" b="0"/>
            <wp:docPr id="396" name="image22.png" descr="Arrow Clockwise curve"/>
            <wp:cNvGraphicFramePr/>
            <a:graphic xmlns:a="http://schemas.openxmlformats.org/drawingml/2006/main">
              <a:graphicData uri="http://schemas.openxmlformats.org/drawingml/2006/picture">
                <pic:pic xmlns:pic="http://schemas.openxmlformats.org/drawingml/2006/picture">
                  <pic:nvPicPr>
                    <pic:cNvPr id="396" name="image22.png" descr="Arrow Clockwise curve"/>
                    <pic:cNvPicPr preferRelativeResize="0"/>
                  </pic:nvPicPr>
                  <pic:blipFill>
                    <a:blip r:embed="rId24"/>
                    <a:srcRect/>
                    <a:stretch>
                      <a:fillRect/>
                    </a:stretch>
                  </pic:blipFill>
                  <pic:spPr>
                    <a:xfrm rot="10800000">
                      <a:off x="0" y="0"/>
                      <a:ext cx="266700" cy="257175"/>
                    </a:xfrm>
                    <a:prstGeom prst="rect">
                      <a:avLst/>
                    </a:prstGeom>
                  </pic:spPr>
                </pic:pic>
              </a:graphicData>
            </a:graphic>
          </wp:inline>
        </w:drawing>
      </w:r>
    </w:p>
    <w:p w:rsidR="00A64E4E" w:rsidRDefault="00CD55E7">
      <w:pPr>
        <w:widowControl w:val="0"/>
        <w:spacing w:before="107" w:line="240" w:lineRule="auto"/>
        <w:rPr>
          <w:rFonts w:ascii="Times" w:eastAsia="Times" w:hAnsi="Times" w:cs="Times"/>
          <w:b/>
          <w:i/>
          <w:color w:val="000000"/>
          <w:sz w:val="56"/>
          <w:szCs w:val="56"/>
          <w:u w:val="single"/>
        </w:rPr>
      </w:pPr>
      <w:r>
        <w:rPr>
          <w:noProof/>
        </w:rPr>
        <w:lastRenderedPageBreak/>
        <w:drawing>
          <wp:inline distT="0" distB="0" distL="0" distR="0">
            <wp:extent cx="2337759" cy="1314348"/>
            <wp:effectExtent l="0" t="0" r="5715" b="635"/>
            <wp:docPr id="367" name="image26.png"/>
            <wp:cNvGraphicFramePr/>
            <a:graphic xmlns:a="http://schemas.openxmlformats.org/drawingml/2006/main">
              <a:graphicData uri="http://schemas.openxmlformats.org/drawingml/2006/picture">
                <pic:pic xmlns:pic="http://schemas.openxmlformats.org/drawingml/2006/picture">
                  <pic:nvPicPr>
                    <pic:cNvPr id="367" name="image26.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2337759" cy="1314348"/>
                    </a:xfrm>
                    <a:prstGeom prst="rect">
                      <a:avLst/>
                    </a:prstGeom>
                  </pic:spPr>
                </pic:pic>
              </a:graphicData>
            </a:graphic>
          </wp:inline>
        </w:drawing>
      </w:r>
    </w:p>
    <w:p w:rsidR="00A64E4E" w:rsidRDefault="00CD55E7">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r>
        <w:rPr>
          <w:rFonts w:ascii="Cambria" w:eastAsia="Cambria" w:hAnsi="Cambria" w:cs="Cambria"/>
          <w:noProof/>
          <w:sz w:val="20"/>
          <w:szCs w:val="20"/>
        </w:rPr>
        <w:drawing>
          <wp:inline distT="0" distB="0" distL="0" distR="0">
            <wp:extent cx="266700" cy="257175"/>
            <wp:effectExtent l="0" t="0" r="0" b="0"/>
            <wp:docPr id="369" name="image22.png" descr="Arrow Clockwise curve"/>
            <wp:cNvGraphicFramePr/>
            <a:graphic xmlns:a="http://schemas.openxmlformats.org/drawingml/2006/main">
              <a:graphicData uri="http://schemas.openxmlformats.org/drawingml/2006/picture">
                <pic:pic xmlns:pic="http://schemas.openxmlformats.org/drawingml/2006/picture">
                  <pic:nvPicPr>
                    <pic:cNvPr id="369" name="image22.png" descr="Arrow Clockwise curve"/>
                    <pic:cNvPicPr preferRelativeResize="0"/>
                  </pic:nvPicPr>
                  <pic:blipFill>
                    <a:blip r:embed="rId24"/>
                    <a:srcRect/>
                    <a:stretch>
                      <a:fillRect/>
                    </a:stretch>
                  </pic:blipFill>
                  <pic:spPr>
                    <a:xfrm rot="10800000">
                      <a:off x="0" y="0"/>
                      <a:ext cx="266700" cy="257175"/>
                    </a:xfrm>
                    <a:prstGeom prst="rect">
                      <a:avLst/>
                    </a:prstGeom>
                  </pic:spPr>
                </pic:pic>
              </a:graphicData>
            </a:graphic>
          </wp:inline>
        </w:drawing>
      </w:r>
    </w:p>
    <w:p w:rsidR="00A64E4E" w:rsidRDefault="00A64E4E">
      <w:pPr>
        <w:widowControl w:val="0"/>
        <w:spacing w:before="107" w:line="240" w:lineRule="auto"/>
        <w:rPr>
          <w:rFonts w:ascii="Times" w:eastAsia="Times" w:hAnsi="Times" w:cs="Times"/>
          <w:b/>
          <w:i/>
          <w:color w:val="000000"/>
          <w:sz w:val="56"/>
          <w:szCs w:val="56"/>
          <w:u w:val="single"/>
        </w:rPr>
      </w:pPr>
    </w:p>
    <w:p w:rsidR="00A64E4E" w:rsidRDefault="00CD55E7">
      <w:pPr>
        <w:spacing w:after="120" w:line="264" w:lineRule="auto"/>
        <w:ind w:left="2880"/>
        <w:rPr>
          <w:rFonts w:ascii="Cambria" w:eastAsia="Cambria" w:hAnsi="Cambria" w:cs="Cambria"/>
          <w:sz w:val="20"/>
          <w:szCs w:val="20"/>
        </w:rPr>
      </w:pPr>
      <w:r>
        <w:rPr>
          <w:rFonts w:ascii="Cambria" w:eastAsia="Cambria" w:hAnsi="Cambria" w:cs="Cambria"/>
          <w:sz w:val="20"/>
          <w:szCs w:val="20"/>
        </w:rPr>
        <w:t xml:space="preserve">             </w:t>
      </w:r>
    </w:p>
    <w:p w:rsidR="00A64E4E" w:rsidRDefault="00CD55E7">
      <w:pPr>
        <w:widowControl w:val="0"/>
        <w:spacing w:before="107" w:line="240" w:lineRule="auto"/>
        <w:rPr>
          <w:rFonts w:ascii="Times" w:eastAsia="Times" w:hAnsi="Times" w:cs="Times"/>
          <w:b/>
          <w:i/>
          <w:color w:val="000000"/>
          <w:sz w:val="56"/>
          <w:szCs w:val="56"/>
          <w:u w:val="single"/>
        </w:rPr>
      </w:pPr>
      <w:r>
        <w:rPr>
          <w:noProof/>
        </w:rPr>
        <w:drawing>
          <wp:inline distT="0" distB="0" distL="0" distR="0">
            <wp:extent cx="2469925" cy="1388655"/>
            <wp:effectExtent l="0" t="0" r="6985" b="2540"/>
            <wp:docPr id="374" name="image32.png"/>
            <wp:cNvGraphicFramePr/>
            <a:graphic xmlns:a="http://schemas.openxmlformats.org/drawingml/2006/main">
              <a:graphicData uri="http://schemas.openxmlformats.org/drawingml/2006/picture">
                <pic:pic xmlns:pic="http://schemas.openxmlformats.org/drawingml/2006/picture">
                  <pic:nvPicPr>
                    <pic:cNvPr id="374" name="image32.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2469925" cy="1388655"/>
                    </a:xfrm>
                    <a:prstGeom prst="rect">
                      <a:avLst/>
                    </a:prstGeom>
                  </pic:spPr>
                </pic:pic>
              </a:graphicData>
            </a:graphic>
          </wp:inline>
        </w:drawing>
      </w:r>
    </w:p>
    <w:p w:rsidR="00A64E4E" w:rsidRDefault="00CD55E7">
      <w:pPr>
        <w:widowControl w:val="0"/>
        <w:spacing w:before="265" w:after="120" w:line="229" w:lineRule="auto"/>
        <w:ind w:left="2035" w:right="484" w:firstLine="125"/>
        <w:rPr>
          <w:rFonts w:ascii="Times" w:eastAsia="Times" w:hAnsi="Times" w:cs="Times"/>
          <w:i/>
          <w:color w:val="000000"/>
          <w:sz w:val="36"/>
          <w:szCs w:val="36"/>
        </w:rPr>
      </w:pPr>
      <w:r>
        <w:rPr>
          <w:rFonts w:ascii="Cambria" w:eastAsia="Cambria" w:hAnsi="Cambria" w:cs="Cambria"/>
          <w:sz w:val="20"/>
          <w:szCs w:val="20"/>
        </w:rPr>
        <w:t xml:space="preserve">            </w:t>
      </w:r>
    </w:p>
    <w:p w:rsidR="00A64E4E" w:rsidRDefault="00A64E4E">
      <w:pPr>
        <w:widowControl w:val="0"/>
        <w:spacing w:line="246" w:lineRule="auto"/>
        <w:ind w:left="182" w:right="366" w:firstLine="357"/>
        <w:jc w:val="both"/>
        <w:rPr>
          <w:rFonts w:ascii="Times" w:eastAsia="Times" w:hAnsi="Times" w:cs="Times"/>
          <w:color w:val="000000"/>
          <w:sz w:val="28"/>
          <w:szCs w:val="28"/>
        </w:rPr>
      </w:pPr>
    </w:p>
    <w:p w:rsidR="00A64E4E" w:rsidRDefault="00A64E4E">
      <w:pPr>
        <w:widowControl w:val="0"/>
        <w:spacing w:line="246" w:lineRule="auto"/>
        <w:ind w:left="182" w:right="366" w:firstLine="357"/>
        <w:jc w:val="both"/>
        <w:rPr>
          <w:rFonts w:ascii="Times" w:eastAsia="Times" w:hAnsi="Times" w:cs="Times"/>
          <w:color w:val="000000"/>
          <w:sz w:val="28"/>
          <w:szCs w:val="28"/>
        </w:rPr>
      </w:pPr>
    </w:p>
    <w:p w:rsidR="00A64E4E" w:rsidRDefault="000D327F">
      <w:pPr>
        <w:widowControl w:val="0"/>
        <w:spacing w:before="107" w:line="240" w:lineRule="auto"/>
        <w:ind w:left="90"/>
        <w:rPr>
          <w:rFonts w:ascii="Times" w:eastAsia="Times" w:hAnsi="Times" w:cs="Times"/>
          <w:b/>
          <w:i/>
          <w:color w:val="000000"/>
          <w:sz w:val="28"/>
          <w:szCs w:val="28"/>
          <w:u w:val="single"/>
        </w:rPr>
      </w:pPr>
      <w:proofErr w:type="gramStart"/>
      <w:r>
        <w:rPr>
          <w:rFonts w:ascii="Times" w:eastAsia="Times" w:hAnsi="Times" w:cs="Times"/>
          <w:b/>
          <w:i/>
          <w:color w:val="000000"/>
          <w:sz w:val="28"/>
          <w:szCs w:val="28"/>
          <w:u w:val="single"/>
        </w:rPr>
        <w:t>7.</w:t>
      </w:r>
      <w:r w:rsidR="00BA72B2">
        <w:rPr>
          <w:rFonts w:ascii="Times" w:eastAsia="Times" w:hAnsi="Times" w:cs="Times"/>
          <w:b/>
          <w:i/>
          <w:color w:val="000000"/>
          <w:sz w:val="28"/>
          <w:szCs w:val="28"/>
          <w:u w:val="single"/>
        </w:rPr>
        <w:t>subscribe</w:t>
      </w:r>
      <w:proofErr w:type="gramEnd"/>
      <w:r w:rsidR="00BA72B2">
        <w:rPr>
          <w:rFonts w:ascii="Times" w:eastAsia="Times" w:hAnsi="Times" w:cs="Times"/>
          <w:b/>
          <w:i/>
          <w:color w:val="000000"/>
          <w:sz w:val="28"/>
          <w:szCs w:val="28"/>
          <w:u w:val="single"/>
        </w:rPr>
        <w:t xml:space="preserve"> section</w:t>
      </w:r>
      <w:r w:rsidR="00325F9B">
        <w:rPr>
          <w:rFonts w:ascii="Times" w:eastAsia="Times" w:hAnsi="Times" w:cs="Times"/>
          <w:b/>
          <w:i/>
          <w:color w:val="000000"/>
          <w:sz w:val="28"/>
          <w:szCs w:val="28"/>
          <w:u w:val="single"/>
        </w:rPr>
        <w:t>(</w:t>
      </w:r>
      <w:r w:rsidR="00325F9B">
        <w:rPr>
          <w:rFonts w:ascii="Times" w:eastAsia="Times" w:hAnsi="Times" w:cs="Times"/>
          <w:b/>
          <w:i/>
          <w:color w:val="548DD4"/>
          <w:sz w:val="28"/>
          <w:szCs w:val="28"/>
          <w:u w:val="single"/>
        </w:rPr>
        <w:t>index .html</w:t>
      </w:r>
      <w:r w:rsidR="00325F9B">
        <w:rPr>
          <w:rFonts w:ascii="Times" w:eastAsia="Times" w:hAnsi="Times" w:cs="Times"/>
          <w:b/>
          <w:i/>
          <w:color w:val="000000"/>
          <w:sz w:val="28"/>
          <w:szCs w:val="28"/>
          <w:u w:val="single"/>
        </w:rPr>
        <w:t>)</w:t>
      </w:r>
      <w:r w:rsidR="00CD55E7">
        <w:rPr>
          <w:rFonts w:ascii="Times" w:eastAsia="Times" w:hAnsi="Times" w:cs="Times"/>
          <w:b/>
          <w:i/>
          <w:color w:val="000000"/>
          <w:sz w:val="28"/>
          <w:szCs w:val="28"/>
          <w:u w:val="single"/>
        </w:rPr>
        <w:t>:</w:t>
      </w:r>
    </w:p>
    <w:p w:rsidR="00A64E4E" w:rsidRDefault="00A64E4E">
      <w:pPr>
        <w:widowControl w:val="0"/>
        <w:spacing w:before="107" w:line="240" w:lineRule="auto"/>
        <w:ind w:left="360"/>
        <w:rPr>
          <w:rFonts w:ascii="Times" w:eastAsia="Times" w:hAnsi="Times" w:cs="Times"/>
          <w:b/>
          <w:i/>
          <w:color w:val="000000"/>
          <w:sz w:val="28"/>
          <w:szCs w:val="28"/>
          <w:u w:val="single"/>
        </w:rPr>
      </w:pPr>
    </w:p>
    <w:p w:rsidR="00A64E4E" w:rsidRDefault="00CD55E7">
      <w:pPr>
        <w:widowControl w:val="0"/>
        <w:spacing w:line="240" w:lineRule="auto"/>
        <w:ind w:left="360"/>
        <w:rPr>
          <w:rFonts w:ascii="Times" w:eastAsia="Times" w:hAnsi="Times" w:cs="Times"/>
          <w:b/>
          <w:i/>
          <w:color w:val="000000"/>
          <w:sz w:val="28"/>
          <w:szCs w:val="28"/>
          <w:u w:val="single"/>
        </w:rPr>
      </w:pPr>
      <w:r>
        <w:rPr>
          <w:noProof/>
          <w:color w:val="000000"/>
        </w:rPr>
        <w:drawing>
          <wp:inline distT="0" distB="0" distL="0" distR="0">
            <wp:extent cx="4052945" cy="2278669"/>
            <wp:effectExtent l="0" t="0" r="5080" b="7620"/>
            <wp:docPr id="376" name="image37.png"/>
            <wp:cNvGraphicFramePr/>
            <a:graphic xmlns:a="http://schemas.openxmlformats.org/drawingml/2006/main">
              <a:graphicData uri="http://schemas.openxmlformats.org/drawingml/2006/picture">
                <pic:pic xmlns:pic="http://schemas.openxmlformats.org/drawingml/2006/picture">
                  <pic:nvPicPr>
                    <pic:cNvPr id="376" name="image37.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052945" cy="2278669"/>
                    </a:xfrm>
                    <a:prstGeom prst="rect">
                      <a:avLst/>
                    </a:prstGeom>
                  </pic:spPr>
                </pic:pic>
              </a:graphicData>
            </a:graphic>
          </wp:inline>
        </w:drawing>
      </w:r>
    </w:p>
    <w:p w:rsidR="00A64E4E" w:rsidRDefault="00A64E4E">
      <w:pPr>
        <w:widowControl w:val="0"/>
        <w:spacing w:line="240" w:lineRule="auto"/>
        <w:ind w:left="360"/>
        <w:rPr>
          <w:rFonts w:ascii="Times" w:eastAsia="Times" w:hAnsi="Times" w:cs="Times"/>
          <w:b/>
          <w:i/>
          <w:color w:val="000000"/>
          <w:sz w:val="28"/>
          <w:szCs w:val="28"/>
          <w:u w:val="single"/>
        </w:rPr>
      </w:pPr>
    </w:p>
    <w:p w:rsidR="00A64E4E" w:rsidRPr="00BA72B2" w:rsidRDefault="00BA72B2">
      <w:pPr>
        <w:widowControl w:val="0"/>
        <w:spacing w:before="265" w:after="120" w:line="229" w:lineRule="auto"/>
        <w:ind w:left="3475" w:right="484" w:firstLine="125"/>
        <w:rPr>
          <w:rFonts w:ascii="Times" w:eastAsia="Times" w:hAnsi="Times" w:cs="Times"/>
          <w:b/>
          <w:i/>
          <w:color w:val="000000"/>
          <w:sz w:val="40"/>
          <w:szCs w:val="40"/>
          <w:u w:val="single"/>
        </w:rPr>
      </w:pPr>
      <w:r>
        <w:rPr>
          <w:rFonts w:ascii="Times" w:eastAsia="Times" w:hAnsi="Times" w:cs="Times"/>
          <w:b/>
          <w:i/>
          <w:color w:val="000000"/>
          <w:sz w:val="36"/>
          <w:szCs w:val="36"/>
          <w:u w:val="single"/>
        </w:rPr>
        <w:t xml:space="preserve">Figure 7: </w:t>
      </w:r>
      <w:r w:rsidRPr="00BA72B2">
        <w:rPr>
          <w:rFonts w:ascii="Times" w:eastAsia="Times" w:hAnsi="Times" w:cs="Times"/>
          <w:b/>
          <w:i/>
          <w:color w:val="000000"/>
          <w:sz w:val="40"/>
          <w:szCs w:val="40"/>
          <w:u w:val="single"/>
        </w:rPr>
        <w:t>subscribe section</w:t>
      </w:r>
    </w:p>
    <w:p w:rsidR="00A64E4E" w:rsidRDefault="00A64E4E">
      <w:pPr>
        <w:widowControl w:val="0"/>
        <w:spacing w:before="107" w:line="240" w:lineRule="auto"/>
        <w:ind w:left="360"/>
        <w:rPr>
          <w:rFonts w:ascii="Times" w:eastAsia="Times" w:hAnsi="Times" w:cs="Times"/>
          <w:b/>
          <w:i/>
          <w:color w:val="000000"/>
          <w:sz w:val="28"/>
          <w:szCs w:val="28"/>
          <w:u w:val="single"/>
        </w:rPr>
      </w:pPr>
    </w:p>
    <w:p w:rsidR="00A64E4E" w:rsidRDefault="00A64E4E">
      <w:pPr>
        <w:widowControl w:val="0"/>
        <w:spacing w:line="240" w:lineRule="auto"/>
        <w:ind w:left="360"/>
        <w:rPr>
          <w:rFonts w:ascii="Times" w:eastAsia="Times" w:hAnsi="Times" w:cs="Times"/>
          <w:b/>
          <w:i/>
          <w:color w:val="000000"/>
          <w:sz w:val="28"/>
          <w:szCs w:val="28"/>
          <w:u w:val="single"/>
        </w:rPr>
      </w:pPr>
    </w:p>
    <w:p w:rsidR="00A64E4E" w:rsidRPr="00BA72B2" w:rsidRDefault="00CD55E7" w:rsidP="00BA72B2">
      <w:pPr>
        <w:widowControl w:val="0"/>
        <w:spacing w:before="122" w:line="199" w:lineRule="auto"/>
        <w:rPr>
          <w:rFonts w:ascii="Times" w:eastAsia="Times" w:hAnsi="Times" w:cs="Times"/>
          <w:color w:val="000000"/>
          <w:sz w:val="28"/>
          <w:szCs w:val="28"/>
        </w:rPr>
      </w:pPr>
      <w:r w:rsidRPr="00BA72B2">
        <w:rPr>
          <w:rFonts w:ascii="Times" w:eastAsia="Times" w:hAnsi="Times" w:cs="Times"/>
          <w:i/>
          <w:color w:val="000000"/>
          <w:sz w:val="28"/>
          <w:szCs w:val="28"/>
        </w:rPr>
        <w:t xml:space="preserve">Our </w:t>
      </w:r>
      <w:r w:rsidR="00BA72B2">
        <w:rPr>
          <w:rFonts w:ascii="Times" w:eastAsia="Times" w:hAnsi="Times" w:cs="Times"/>
          <w:i/>
          <w:color w:val="000000"/>
          <w:sz w:val="28"/>
          <w:szCs w:val="28"/>
        </w:rPr>
        <w:t xml:space="preserve">subscribe section </w:t>
      </w:r>
      <w:r>
        <w:rPr>
          <w:rFonts w:ascii="Times" w:eastAsia="Times" w:hAnsi="Times" w:cs="Times"/>
          <w:color w:val="000000"/>
          <w:sz w:val="28"/>
          <w:szCs w:val="28"/>
        </w:rPr>
        <w:t xml:space="preserve">is designed to </w:t>
      </w:r>
      <w:r w:rsidR="00BA72B2">
        <w:rPr>
          <w:rFonts w:ascii="Times" w:eastAsia="Times" w:hAnsi="Times" w:cs="Times"/>
          <w:color w:val="000000"/>
          <w:sz w:val="28"/>
          <w:szCs w:val="28"/>
        </w:rPr>
        <w:t xml:space="preserve">notify </w:t>
      </w:r>
      <w:r>
        <w:rPr>
          <w:rFonts w:ascii="Times" w:eastAsia="Times" w:hAnsi="Times" w:cs="Times"/>
          <w:color w:val="000000"/>
          <w:sz w:val="28"/>
          <w:szCs w:val="28"/>
        </w:rPr>
        <w:t xml:space="preserve">about our </w:t>
      </w:r>
      <w:r w:rsidR="00BA72B2">
        <w:rPr>
          <w:rFonts w:ascii="Times" w:eastAsia="Times" w:hAnsi="Times" w:cs="Times"/>
          <w:color w:val="000000"/>
          <w:sz w:val="28"/>
          <w:szCs w:val="28"/>
        </w:rPr>
        <w:t>new products  and our prices</w:t>
      </w:r>
      <w:r>
        <w:rPr>
          <w:rFonts w:ascii="Times" w:eastAsia="Times" w:hAnsi="Times" w:cs="Times"/>
          <w:color w:val="000000"/>
          <w:sz w:val="28"/>
          <w:szCs w:val="28"/>
        </w:rPr>
        <w:t xml:space="preserve"> and other policies are also mentioned there.</w:t>
      </w:r>
      <w:r>
        <w:rPr>
          <w:noProof/>
        </w:rPr>
        <w:drawing>
          <wp:anchor distT="19050" distB="19050" distL="19050" distR="19050" simplePos="0" relativeHeight="251660288" behindDoc="0" locked="0" layoutInCell="1" allowOverlap="1" wp14:anchorId="27548777" wp14:editId="70DDA17E">
            <wp:simplePos x="0" y="0"/>
            <wp:positionH relativeFrom="column">
              <wp:posOffset>92075</wp:posOffset>
            </wp:positionH>
            <wp:positionV relativeFrom="paragraph">
              <wp:posOffset>114935</wp:posOffset>
            </wp:positionV>
            <wp:extent cx="137160" cy="146050"/>
            <wp:effectExtent l="0" t="0" r="0" b="0"/>
            <wp:wrapSquare wrapText="bothSides"/>
            <wp:docPr id="380" name="image35.png"/>
            <wp:cNvGraphicFramePr/>
            <a:graphic xmlns:a="http://schemas.openxmlformats.org/drawingml/2006/main">
              <a:graphicData uri="http://schemas.openxmlformats.org/drawingml/2006/picture">
                <pic:pic xmlns:pic="http://schemas.openxmlformats.org/drawingml/2006/picture">
                  <pic:nvPicPr>
                    <pic:cNvPr id="380" name="image35.png"/>
                    <pic:cNvPicPr preferRelativeResize="0"/>
                  </pic:nvPicPr>
                  <pic:blipFill>
                    <a:blip r:embed="rId28"/>
                    <a:srcRect/>
                    <a:stretch>
                      <a:fillRect/>
                    </a:stretch>
                  </pic:blipFill>
                  <pic:spPr>
                    <a:xfrm>
                      <a:off x="0" y="0"/>
                      <a:ext cx="137160" cy="146304"/>
                    </a:xfrm>
                    <a:prstGeom prst="rect">
                      <a:avLst/>
                    </a:prstGeom>
                  </pic:spPr>
                </pic:pic>
              </a:graphicData>
            </a:graphic>
          </wp:anchor>
        </w:drawing>
      </w:r>
      <w:bookmarkStart w:id="3" w:name="_heading=h.3znysh7" w:colFirst="0" w:colLast="0"/>
      <w:bookmarkEnd w:id="3"/>
    </w:p>
    <w:p w:rsidR="00A64E4E" w:rsidRDefault="00A64E4E">
      <w:pPr>
        <w:widowControl w:val="0"/>
        <w:spacing w:before="63" w:after="120" w:line="240" w:lineRule="auto"/>
        <w:rPr>
          <w:rFonts w:ascii="Times" w:eastAsia="Times" w:hAnsi="Times" w:cs="Times"/>
          <w:i/>
          <w:sz w:val="28"/>
          <w:szCs w:val="28"/>
        </w:rPr>
      </w:pPr>
    </w:p>
    <w:p w:rsidR="00A64E4E" w:rsidRPr="00325F9B" w:rsidRDefault="00325F9B">
      <w:pPr>
        <w:widowControl w:val="0"/>
        <w:spacing w:before="63" w:after="120" w:line="240" w:lineRule="auto"/>
        <w:rPr>
          <w:rFonts w:ascii="Times" w:eastAsia="Times" w:hAnsi="Times" w:cs="Times"/>
          <w:b/>
          <w:i/>
          <w:sz w:val="28"/>
          <w:szCs w:val="28"/>
          <w:u w:val="single"/>
        </w:rPr>
      </w:pPr>
      <w:r>
        <w:rPr>
          <w:rFonts w:ascii="Times" w:eastAsia="Times" w:hAnsi="Times" w:cs="Times"/>
          <w:b/>
          <w:i/>
          <w:noProof/>
          <w:sz w:val="28"/>
          <w:szCs w:val="28"/>
          <w:u w:val="single"/>
        </w:rPr>
        <w:lastRenderedPageBreak/>
        <mc:AlternateContent>
          <mc:Choice Requires="wps">
            <w:drawing>
              <wp:anchor distT="0" distB="0" distL="114300" distR="114300" simplePos="0" relativeHeight="251711488" behindDoc="0" locked="0" layoutInCell="1" allowOverlap="1">
                <wp:simplePos x="0" y="0"/>
                <wp:positionH relativeFrom="column">
                  <wp:posOffset>714375</wp:posOffset>
                </wp:positionH>
                <wp:positionV relativeFrom="paragraph">
                  <wp:posOffset>266064</wp:posOffset>
                </wp:positionV>
                <wp:extent cx="4276725" cy="2924175"/>
                <wp:effectExtent l="57150" t="19050" r="85725" b="104775"/>
                <wp:wrapNone/>
                <wp:docPr id="11" name="Rectangle 11"/>
                <wp:cNvGraphicFramePr/>
                <a:graphic xmlns:a="http://schemas.openxmlformats.org/drawingml/2006/main">
                  <a:graphicData uri="http://schemas.microsoft.com/office/word/2010/wordprocessingShape">
                    <wps:wsp>
                      <wps:cNvSpPr/>
                      <wps:spPr>
                        <a:xfrm>
                          <a:off x="0" y="0"/>
                          <a:ext cx="4276725" cy="2924175"/>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83740" id="Rectangle 11" o:spid="_x0000_s1026" style="position:absolute;margin-left:56.25pt;margin-top:20.95pt;width:336.75pt;height:23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" strokecolor="#4579b8 [3044]">
                <v:fill r:id="rId30" o:title="" recolor="t" rotate="t" type="frame"/>
                <v:shadow on="t" color="black" opacity="22937f" origin=",.5" offset="0,.63889mm"/>
              </v:rect>
            </w:pict>
          </mc:Fallback>
        </mc:AlternateContent>
      </w:r>
      <w:r w:rsidRPr="00325F9B">
        <w:rPr>
          <w:rFonts w:ascii="Times" w:eastAsia="Times" w:hAnsi="Times" w:cs="Times"/>
          <w:b/>
          <w:i/>
          <w:sz w:val="28"/>
          <w:szCs w:val="28"/>
          <w:u w:val="single"/>
        </w:rPr>
        <w:t xml:space="preserve">8. </w:t>
      </w:r>
      <w:proofErr w:type="gramStart"/>
      <w:r w:rsidRPr="00325F9B">
        <w:rPr>
          <w:rFonts w:ascii="Times" w:eastAsia="Times" w:hAnsi="Times" w:cs="Times"/>
          <w:b/>
          <w:i/>
          <w:sz w:val="28"/>
          <w:szCs w:val="28"/>
          <w:u w:val="single"/>
        </w:rPr>
        <w:t>login</w:t>
      </w:r>
      <w:r w:rsidR="00571C94">
        <w:rPr>
          <w:rFonts w:ascii="Times" w:eastAsia="Times" w:hAnsi="Times" w:cs="Times"/>
          <w:b/>
          <w:i/>
          <w:sz w:val="28"/>
          <w:szCs w:val="28"/>
          <w:u w:val="single"/>
        </w:rPr>
        <w:t>(</w:t>
      </w:r>
      <w:proofErr w:type="gramEnd"/>
      <w:r w:rsidR="00315765">
        <w:rPr>
          <w:rFonts w:ascii="Times" w:eastAsia="Times" w:hAnsi="Times" w:cs="Times"/>
          <w:b/>
          <w:i/>
          <w:sz w:val="28"/>
          <w:szCs w:val="28"/>
          <w:u w:val="single"/>
        </w:rPr>
        <w:t>login. Html)</w:t>
      </w:r>
      <w:r>
        <w:rPr>
          <w:rFonts w:ascii="Times" w:eastAsia="Times" w:hAnsi="Times" w:cs="Times"/>
          <w:b/>
          <w:i/>
          <w:sz w:val="28"/>
          <w:szCs w:val="28"/>
          <w:u w:val="single"/>
        </w:rPr>
        <w:t>:</w:t>
      </w: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63" w:after="120" w:line="240" w:lineRule="auto"/>
        <w:rPr>
          <w:rFonts w:ascii="Times" w:eastAsia="Times" w:hAnsi="Times" w:cs="Times"/>
          <w:i/>
          <w:sz w:val="28"/>
          <w:szCs w:val="28"/>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Pr="00F706A4" w:rsidRDefault="00325F9B">
      <w:pPr>
        <w:rPr>
          <w:rFonts w:ascii="Times" w:eastAsia="Times" w:hAnsi="Times" w:cs="Times"/>
          <w:i/>
          <w:color w:val="000000"/>
          <w:sz w:val="28"/>
          <w:szCs w:val="28"/>
        </w:rPr>
      </w:pPr>
    </w:p>
    <w:p w:rsidR="00325F9B" w:rsidRDefault="00F706A4">
      <w:pPr>
        <w:rPr>
          <w:rFonts w:ascii="Times" w:eastAsia="Times" w:hAnsi="Times" w:cs="Times"/>
          <w:b/>
          <w:i/>
          <w:color w:val="000000"/>
          <w:sz w:val="28"/>
          <w:szCs w:val="28"/>
          <w:u w:val="single"/>
        </w:rPr>
      </w:pPr>
      <w:r w:rsidRPr="00F706A4">
        <w:rPr>
          <w:rFonts w:ascii="Times" w:eastAsia="Times" w:hAnsi="Times" w:cs="Times"/>
          <w:i/>
          <w:color w:val="000000"/>
          <w:sz w:val="28"/>
          <w:szCs w:val="28"/>
        </w:rPr>
        <w:t>On clicking login. Login form page open on blank page there customer show two buttons create account button and sing up button with these two options they can create their account or sing in if they have already an account</w:t>
      </w:r>
      <w:r w:rsidRPr="00F706A4">
        <w:rPr>
          <w:rFonts w:ascii="Times" w:eastAsia="Times" w:hAnsi="Times" w:cs="Times"/>
          <w:b/>
          <w:i/>
          <w:color w:val="000000"/>
          <w:sz w:val="28"/>
          <w:szCs w:val="28"/>
        </w:rPr>
        <w:t>.</w:t>
      </w:r>
      <w:r>
        <w:rPr>
          <w:rFonts w:ascii="Times" w:eastAsia="Times" w:hAnsi="Times" w:cs="Times"/>
          <w:b/>
          <w:i/>
          <w:color w:val="000000"/>
          <w:sz w:val="28"/>
          <w:szCs w:val="28"/>
          <w:u w:val="single"/>
        </w:rPr>
        <w:t xml:space="preserve">  </w:t>
      </w: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325F9B" w:rsidRDefault="00325F9B">
      <w:pPr>
        <w:rPr>
          <w:rFonts w:ascii="Times" w:eastAsia="Times" w:hAnsi="Times" w:cs="Times"/>
          <w:b/>
          <w:i/>
          <w:color w:val="000000"/>
          <w:sz w:val="28"/>
          <w:szCs w:val="28"/>
          <w:u w:val="single"/>
        </w:rPr>
      </w:pPr>
    </w:p>
    <w:p w:rsidR="00A64E4E" w:rsidRDefault="00325F9B">
      <w:bookmarkStart w:id="4" w:name="_GoBack"/>
      <w:proofErr w:type="gramStart"/>
      <w:r>
        <w:rPr>
          <w:rFonts w:ascii="Times" w:eastAsia="Times" w:hAnsi="Times" w:cs="Times"/>
          <w:b/>
          <w:i/>
          <w:color w:val="000000"/>
          <w:sz w:val="28"/>
          <w:szCs w:val="28"/>
          <w:u w:val="single"/>
        </w:rPr>
        <w:t>9</w:t>
      </w:r>
      <w:r w:rsidR="00BA72B2">
        <w:rPr>
          <w:rFonts w:ascii="Times" w:eastAsia="Times" w:hAnsi="Times" w:cs="Times"/>
          <w:b/>
          <w:i/>
          <w:color w:val="000000"/>
          <w:sz w:val="28"/>
          <w:szCs w:val="28"/>
          <w:u w:val="single"/>
        </w:rPr>
        <w:t>.footer</w:t>
      </w:r>
      <w:proofErr w:type="gramEnd"/>
      <w:r w:rsidR="00BA72B2">
        <w:rPr>
          <w:rFonts w:ascii="Times" w:eastAsia="Times" w:hAnsi="Times" w:cs="Times"/>
          <w:b/>
          <w:i/>
          <w:color w:val="000000"/>
          <w:sz w:val="28"/>
          <w:szCs w:val="28"/>
          <w:u w:val="single"/>
        </w:rPr>
        <w:t xml:space="preserve"> </w:t>
      </w:r>
      <w:r>
        <w:rPr>
          <w:rFonts w:ascii="Times" w:eastAsia="Times" w:hAnsi="Times" w:cs="Times"/>
          <w:b/>
          <w:i/>
          <w:color w:val="000000"/>
          <w:sz w:val="28"/>
          <w:szCs w:val="28"/>
          <w:u w:val="single"/>
        </w:rPr>
        <w:t>(</w:t>
      </w:r>
      <w:r>
        <w:rPr>
          <w:rFonts w:ascii="Times" w:eastAsia="Times" w:hAnsi="Times" w:cs="Times"/>
          <w:b/>
          <w:i/>
          <w:color w:val="548DD4"/>
          <w:sz w:val="28"/>
          <w:szCs w:val="28"/>
          <w:u w:val="single"/>
        </w:rPr>
        <w:t>index .html</w:t>
      </w:r>
      <w:r>
        <w:rPr>
          <w:rFonts w:ascii="Times" w:eastAsia="Times" w:hAnsi="Times" w:cs="Times"/>
          <w:b/>
          <w:i/>
          <w:color w:val="000000"/>
          <w:sz w:val="28"/>
          <w:szCs w:val="28"/>
          <w:u w:val="single"/>
        </w:rPr>
        <w:t>)</w:t>
      </w:r>
      <w:r w:rsidR="00CD55E7">
        <w:rPr>
          <w:rFonts w:ascii="Times" w:eastAsia="Times" w:hAnsi="Times" w:cs="Times"/>
          <w:b/>
          <w:i/>
          <w:color w:val="000000"/>
          <w:sz w:val="28"/>
          <w:szCs w:val="28"/>
          <w:u w:val="single"/>
        </w:rPr>
        <w:t>:</w:t>
      </w:r>
    </w:p>
    <w:p w:rsidR="00A64E4E" w:rsidRDefault="00A64E4E">
      <w:pPr>
        <w:widowControl w:val="0"/>
        <w:spacing w:before="107" w:line="240" w:lineRule="auto"/>
        <w:ind w:left="450"/>
        <w:rPr>
          <w:rFonts w:ascii="Times" w:eastAsia="Times" w:hAnsi="Times" w:cs="Times"/>
          <w:b/>
          <w:i/>
          <w:color w:val="000000"/>
          <w:sz w:val="28"/>
          <w:szCs w:val="28"/>
          <w:u w:val="single"/>
        </w:rPr>
      </w:pPr>
    </w:p>
    <w:p w:rsidR="00A64E4E" w:rsidRDefault="00CD55E7">
      <w:pPr>
        <w:widowControl w:val="0"/>
        <w:spacing w:before="63" w:after="120" w:line="240" w:lineRule="auto"/>
        <w:rPr>
          <w:rFonts w:ascii="Times" w:eastAsia="Times" w:hAnsi="Times" w:cs="Times"/>
          <w:i/>
          <w:sz w:val="28"/>
          <w:szCs w:val="28"/>
        </w:rPr>
      </w:pPr>
      <w:sdt>
        <w:sdtPr>
          <w:tag w:val="goog_rdk_3"/>
          <w:id w:val="-1740782856"/>
        </w:sdtPr>
        <w:sdtContent>
          <w:ins w:id="5" w:author="asp" w:date="2022-02-01T13:16:00Z">
            <w:r>
              <w:rPr>
                <w:noProof/>
              </w:rPr>
              <w:drawing>
                <wp:inline distT="0" distB="0" distL="0" distR="0">
                  <wp:extent cx="6387561" cy="3591249"/>
                  <wp:effectExtent l="0" t="0" r="0" b="9525"/>
                  <wp:docPr id="353" name="image18.png"/>
                  <wp:cNvGraphicFramePr/>
                  <a:graphic xmlns:a="http://schemas.openxmlformats.org/drawingml/2006/main">
                    <a:graphicData uri="http://schemas.openxmlformats.org/drawingml/2006/picture">
                      <pic:pic xmlns:pic="http://schemas.openxmlformats.org/drawingml/2006/picture">
                        <pic:nvPicPr>
                          <pic:cNvPr id="353" name="image18.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6387561" cy="3591249"/>
                          </a:xfrm>
                          <a:prstGeom prst="rect">
                            <a:avLst/>
                          </a:prstGeom>
                        </pic:spPr>
                      </pic:pic>
                    </a:graphicData>
                  </a:graphic>
                </wp:inline>
              </w:drawing>
            </w:r>
          </w:ins>
        </w:sdtContent>
      </w:sdt>
    </w:p>
    <w:p w:rsidR="00A64E4E" w:rsidRDefault="00A64E4E">
      <w:pPr>
        <w:widowControl w:val="0"/>
        <w:spacing w:before="63" w:after="120" w:line="240" w:lineRule="auto"/>
        <w:rPr>
          <w:rFonts w:ascii="Times" w:eastAsia="Times" w:hAnsi="Times" w:cs="Times"/>
          <w:i/>
          <w:sz w:val="28"/>
          <w:szCs w:val="28"/>
        </w:rPr>
      </w:pPr>
    </w:p>
    <w:p w:rsidR="00A64E4E" w:rsidRDefault="00CD55E7">
      <w:pPr>
        <w:widowControl w:val="0"/>
        <w:spacing w:before="265" w:after="120" w:line="229" w:lineRule="auto"/>
        <w:ind w:left="2160" w:right="484" w:firstLine="720"/>
        <w:rPr>
          <w:rFonts w:ascii="Times" w:eastAsia="Times" w:hAnsi="Times" w:cs="Times"/>
          <w:b/>
          <w:i/>
          <w:color w:val="000000"/>
          <w:sz w:val="36"/>
          <w:szCs w:val="36"/>
          <w:u w:val="single"/>
        </w:rPr>
      </w:pPr>
      <w:r>
        <w:rPr>
          <w:rFonts w:ascii="Times" w:eastAsia="Times" w:hAnsi="Times" w:cs="Times"/>
          <w:b/>
          <w:i/>
          <w:color w:val="000000"/>
          <w:sz w:val="36"/>
          <w:szCs w:val="36"/>
          <w:u w:val="single"/>
        </w:rPr>
        <w:t>Figure 14: Footer</w:t>
      </w:r>
    </w:p>
    <w:p w:rsidR="00A64E4E" w:rsidRDefault="00CD55E7">
      <w:pPr>
        <w:widowControl w:val="0"/>
        <w:spacing w:before="457" w:line="240" w:lineRule="auto"/>
        <w:rPr>
          <w:rFonts w:ascii="Times" w:eastAsia="Times" w:hAnsi="Times" w:cs="Times"/>
          <w:sz w:val="32"/>
          <w:szCs w:val="32"/>
        </w:rPr>
      </w:pPr>
      <w:r>
        <w:rPr>
          <w:rFonts w:ascii="Times" w:eastAsia="Times" w:hAnsi="Times" w:cs="Times"/>
          <w:sz w:val="32"/>
          <w:szCs w:val="32"/>
        </w:rPr>
        <w:t>We have giv</w:t>
      </w:r>
      <w:r w:rsidR="00325F9B">
        <w:rPr>
          <w:rFonts w:ascii="Times" w:eastAsia="Times" w:hAnsi="Times" w:cs="Times"/>
          <w:sz w:val="32"/>
          <w:szCs w:val="32"/>
        </w:rPr>
        <w:t xml:space="preserve">en some hover effects </w:t>
      </w:r>
      <w:r>
        <w:rPr>
          <w:rFonts w:ascii="Times" w:eastAsia="Times" w:hAnsi="Times" w:cs="Times"/>
          <w:sz w:val="32"/>
          <w:szCs w:val="32"/>
        </w:rPr>
        <w:t>in footer to make our website more relaxing.</w:t>
      </w:r>
    </w:p>
    <w:bookmarkEnd w:id="4"/>
    <w:p w:rsidR="00A64E4E" w:rsidRDefault="00A64E4E">
      <w:pPr>
        <w:widowControl w:val="0"/>
        <w:spacing w:before="457" w:line="240" w:lineRule="auto"/>
        <w:rPr>
          <w:rFonts w:ascii="Times" w:eastAsia="Times" w:hAnsi="Times" w:cs="Times"/>
          <w:sz w:val="28"/>
          <w:szCs w:val="28"/>
        </w:rPr>
      </w:pPr>
    </w:p>
    <w:p w:rsidR="00A64E4E" w:rsidRDefault="00A64E4E">
      <w:pPr>
        <w:widowControl w:val="0"/>
        <w:spacing w:before="457" w:line="240" w:lineRule="auto"/>
        <w:rPr>
          <w:rFonts w:ascii="Times" w:eastAsia="Times" w:hAnsi="Times" w:cs="Times"/>
          <w:sz w:val="28"/>
          <w:szCs w:val="28"/>
        </w:rPr>
      </w:pPr>
    </w:p>
    <w:p w:rsidR="00A64E4E" w:rsidRDefault="00A64E4E">
      <w:pPr>
        <w:widowControl w:val="0"/>
        <w:spacing w:before="265" w:after="120" w:line="229" w:lineRule="auto"/>
        <w:ind w:left="2160" w:right="484" w:firstLine="720"/>
        <w:rPr>
          <w:rFonts w:ascii="Times" w:eastAsia="Times" w:hAnsi="Times" w:cs="Times"/>
          <w:b/>
          <w:i/>
          <w:color w:val="000000"/>
          <w:sz w:val="36"/>
          <w:szCs w:val="36"/>
          <w:u w:val="single"/>
        </w:rPr>
      </w:pP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63" w:after="120" w:line="240" w:lineRule="auto"/>
        <w:rPr>
          <w:rFonts w:ascii="Times" w:eastAsia="Times" w:hAnsi="Times" w:cs="Times"/>
          <w:i/>
          <w:sz w:val="28"/>
          <w:szCs w:val="28"/>
        </w:rPr>
      </w:pPr>
    </w:p>
    <w:p w:rsidR="00A64E4E" w:rsidRDefault="00A64E4E">
      <w:pPr>
        <w:widowControl w:val="0"/>
        <w:spacing w:before="336" w:line="236" w:lineRule="auto"/>
        <w:rPr>
          <w:rFonts w:ascii="Times" w:eastAsia="Times" w:hAnsi="Times" w:cs="Times"/>
          <w:color w:val="000000"/>
        </w:rPr>
        <w:sectPr w:rsidR="00A64E4E">
          <w:headerReference w:type="default" r:id="rId32"/>
          <w:pgSz w:w="12240" w:h="15840"/>
          <w:pgMar w:top="616" w:right="1440" w:bottom="511" w:left="1440" w:header="0" w:footer="720" w:gutter="0"/>
          <w:pgNumType w:start="1"/>
          <w:cols w:space="720"/>
        </w:sectPr>
      </w:pPr>
    </w:p>
    <w:p w:rsidR="00A64E4E" w:rsidRDefault="00A64E4E">
      <w:pPr>
        <w:widowControl w:val="0"/>
        <w:spacing w:line="240" w:lineRule="auto"/>
        <w:rPr>
          <w:rFonts w:ascii="Times" w:eastAsia="Times" w:hAnsi="Times" w:cs="Times"/>
          <w:color w:val="000000"/>
        </w:rPr>
        <w:sectPr w:rsidR="00A64E4E">
          <w:type w:val="continuous"/>
          <w:pgSz w:w="12240" w:h="15840"/>
          <w:pgMar w:top="616" w:right="645" w:bottom="511" w:left="544" w:header="0" w:footer="720" w:gutter="0"/>
          <w:cols w:space="720"/>
        </w:sectPr>
      </w:pPr>
    </w:p>
    <w:p w:rsidR="00A64E4E" w:rsidRDefault="00A64E4E">
      <w:pPr>
        <w:widowControl w:val="0"/>
        <w:spacing w:line="199" w:lineRule="auto"/>
        <w:rPr>
          <w:rFonts w:ascii="Times" w:eastAsia="Times" w:hAnsi="Times" w:cs="Times"/>
          <w:color w:val="000000"/>
        </w:rPr>
        <w:sectPr w:rsidR="00A64E4E">
          <w:type w:val="continuous"/>
          <w:pgSz w:w="12240" w:h="15840"/>
          <w:pgMar w:top="616" w:right="1440" w:bottom="511" w:left="1440" w:header="0" w:footer="720" w:gutter="0"/>
          <w:cols w:space="720"/>
        </w:sectPr>
      </w:pPr>
    </w:p>
    <w:p w:rsidR="00A64E4E" w:rsidRDefault="00CD55E7">
      <w:pPr>
        <w:widowControl w:val="0"/>
        <w:spacing w:line="240" w:lineRule="auto"/>
        <w:rPr>
          <w:rFonts w:ascii="Times" w:eastAsia="Times" w:hAnsi="Times" w:cs="Times"/>
          <w:b/>
          <w:color w:val="001F5F"/>
          <w:sz w:val="48"/>
          <w:szCs w:val="48"/>
        </w:rPr>
      </w:pPr>
      <w:r>
        <w:rPr>
          <w:noProof/>
        </w:rPr>
        <w:lastRenderedPageBreak/>
        <w:drawing>
          <wp:anchor distT="19050" distB="19050" distL="19050" distR="19050" simplePos="0" relativeHeight="251661312" behindDoc="0" locked="0" layoutInCell="1" allowOverlap="1">
            <wp:simplePos x="0" y="0"/>
            <wp:positionH relativeFrom="column">
              <wp:posOffset>-333375</wp:posOffset>
            </wp:positionH>
            <wp:positionV relativeFrom="paragraph">
              <wp:posOffset>391160</wp:posOffset>
            </wp:positionV>
            <wp:extent cx="1130935" cy="382270"/>
            <wp:effectExtent l="0" t="0" r="0" b="0"/>
            <wp:wrapSquare wrapText="bothSides"/>
            <wp:docPr id="355" name="image3.png"/>
            <wp:cNvGraphicFramePr/>
            <a:graphic xmlns:a="http://schemas.openxmlformats.org/drawingml/2006/main">
              <a:graphicData uri="http://schemas.openxmlformats.org/drawingml/2006/picture">
                <pic:pic xmlns:pic="http://schemas.openxmlformats.org/drawingml/2006/picture">
                  <pic:nvPicPr>
                    <pic:cNvPr id="355" name="image3.png"/>
                    <pic:cNvPicPr preferRelativeResize="0"/>
                  </pic:nvPicPr>
                  <pic:blipFill>
                    <a:blip r:embed="rId33"/>
                    <a:srcRect/>
                    <a:stretch>
                      <a:fillRect/>
                    </a:stretch>
                  </pic:blipFill>
                  <pic:spPr>
                    <a:xfrm>
                      <a:off x="0" y="0"/>
                      <a:ext cx="1130808" cy="382524"/>
                    </a:xfrm>
                    <a:prstGeom prst="rect">
                      <a:avLst/>
                    </a:prstGeom>
                  </pic:spPr>
                </pic:pic>
              </a:graphicData>
            </a:graphic>
          </wp:anchor>
        </w:drawing>
      </w:r>
      <w:r>
        <w:rPr>
          <w:noProof/>
        </w:rPr>
        <w:drawing>
          <wp:anchor distT="19050" distB="19050" distL="19050" distR="19050" simplePos="0" relativeHeight="251662336" behindDoc="0" locked="0" layoutInCell="1" allowOverlap="1">
            <wp:simplePos x="0" y="0"/>
            <wp:positionH relativeFrom="column">
              <wp:posOffset>-332105</wp:posOffset>
            </wp:positionH>
            <wp:positionV relativeFrom="paragraph">
              <wp:posOffset>391795</wp:posOffset>
            </wp:positionV>
            <wp:extent cx="786130" cy="384175"/>
            <wp:effectExtent l="0" t="0" r="0" b="0"/>
            <wp:wrapSquare wrapText="bothSides"/>
            <wp:docPr id="346" name="image20.png"/>
            <wp:cNvGraphicFramePr/>
            <a:graphic xmlns:a="http://schemas.openxmlformats.org/drawingml/2006/main">
              <a:graphicData uri="http://schemas.openxmlformats.org/drawingml/2006/picture">
                <pic:pic xmlns:pic="http://schemas.openxmlformats.org/drawingml/2006/picture">
                  <pic:nvPicPr>
                    <pic:cNvPr id="346" name="image20.png"/>
                    <pic:cNvPicPr preferRelativeResize="0"/>
                  </pic:nvPicPr>
                  <pic:blipFill>
                    <a:blip r:embed="rId34"/>
                    <a:srcRect/>
                    <a:stretch>
                      <a:fillRect/>
                    </a:stretch>
                  </pic:blipFill>
                  <pic:spPr>
                    <a:xfrm>
                      <a:off x="0" y="0"/>
                      <a:ext cx="786384" cy="384048"/>
                    </a:xfrm>
                    <a:prstGeom prst="rect">
                      <a:avLst/>
                    </a:prstGeom>
                  </pic:spPr>
                </pic:pic>
              </a:graphicData>
            </a:graphic>
          </wp:anchor>
        </w:drawing>
      </w:r>
      <w:r>
        <w:rPr>
          <w:noProof/>
        </w:rPr>
        <w:drawing>
          <wp:anchor distT="19050" distB="19050" distL="19050" distR="19050" simplePos="0" relativeHeight="251663360" behindDoc="0" locked="0" layoutInCell="1" allowOverlap="1">
            <wp:simplePos x="0" y="0"/>
            <wp:positionH relativeFrom="column">
              <wp:posOffset>-332105</wp:posOffset>
            </wp:positionH>
            <wp:positionV relativeFrom="paragraph">
              <wp:posOffset>391795</wp:posOffset>
            </wp:positionV>
            <wp:extent cx="786130" cy="384175"/>
            <wp:effectExtent l="0" t="0" r="0" b="0"/>
            <wp:wrapSquare wrapText="bothSides"/>
            <wp:docPr id="373" name="image27.png"/>
            <wp:cNvGraphicFramePr/>
            <a:graphic xmlns:a="http://schemas.openxmlformats.org/drawingml/2006/main">
              <a:graphicData uri="http://schemas.openxmlformats.org/drawingml/2006/picture">
                <pic:pic xmlns:pic="http://schemas.openxmlformats.org/drawingml/2006/picture">
                  <pic:nvPicPr>
                    <pic:cNvPr id="373" name="image27.png"/>
                    <pic:cNvPicPr preferRelativeResize="0"/>
                  </pic:nvPicPr>
                  <pic:blipFill>
                    <a:blip r:embed="rId35"/>
                    <a:srcRect/>
                    <a:stretch>
                      <a:fillRect/>
                    </a:stretch>
                  </pic:blipFill>
                  <pic:spPr>
                    <a:xfrm>
                      <a:off x="0" y="0"/>
                      <a:ext cx="786384" cy="384048"/>
                    </a:xfrm>
                    <a:prstGeom prst="rect">
                      <a:avLst/>
                    </a:prstGeom>
                  </pic:spPr>
                </pic:pic>
              </a:graphicData>
            </a:graphic>
          </wp:anchor>
        </w:drawing>
      </w:r>
      <w:r>
        <w:rPr>
          <w:noProof/>
        </w:rPr>
        <w:drawing>
          <wp:anchor distT="19050" distB="19050" distL="19050" distR="19050" simplePos="0" relativeHeight="251664384" behindDoc="0" locked="0" layoutInCell="1" allowOverlap="1">
            <wp:simplePos x="0" y="0"/>
            <wp:positionH relativeFrom="column">
              <wp:posOffset>-553085</wp:posOffset>
            </wp:positionH>
            <wp:positionV relativeFrom="paragraph">
              <wp:posOffset>600075</wp:posOffset>
            </wp:positionV>
            <wp:extent cx="806450" cy="382270"/>
            <wp:effectExtent l="0" t="0" r="0" b="0"/>
            <wp:wrapSquare wrapText="bothSides"/>
            <wp:docPr id="407" name="image60.png"/>
            <wp:cNvGraphicFramePr/>
            <a:graphic xmlns:a="http://schemas.openxmlformats.org/drawingml/2006/main">
              <a:graphicData uri="http://schemas.openxmlformats.org/drawingml/2006/picture">
                <pic:pic xmlns:pic="http://schemas.openxmlformats.org/drawingml/2006/picture">
                  <pic:nvPicPr>
                    <pic:cNvPr id="407" name="image60.png"/>
                    <pic:cNvPicPr preferRelativeResize="0"/>
                  </pic:nvPicPr>
                  <pic:blipFill>
                    <a:blip r:embed="rId36"/>
                    <a:srcRect/>
                    <a:stretch>
                      <a:fillRect/>
                    </a:stretch>
                  </pic:blipFill>
                  <pic:spPr>
                    <a:xfrm>
                      <a:off x="0" y="0"/>
                      <a:ext cx="806196" cy="382524"/>
                    </a:xfrm>
                    <a:prstGeom prst="rect">
                      <a:avLst/>
                    </a:prstGeom>
                  </pic:spPr>
                </pic:pic>
              </a:graphicData>
            </a:graphic>
          </wp:anchor>
        </w:drawing>
      </w:r>
      <w:r>
        <w:rPr>
          <w:noProof/>
        </w:rPr>
        <w:drawing>
          <wp:anchor distT="19050" distB="19050" distL="19050" distR="19050" simplePos="0" relativeHeight="251665408" behindDoc="0" locked="0" layoutInCell="1" allowOverlap="1">
            <wp:simplePos x="0" y="0"/>
            <wp:positionH relativeFrom="column">
              <wp:posOffset>-553085</wp:posOffset>
            </wp:positionH>
            <wp:positionV relativeFrom="paragraph">
              <wp:posOffset>600075</wp:posOffset>
            </wp:positionV>
            <wp:extent cx="806450" cy="384175"/>
            <wp:effectExtent l="0" t="0" r="0" b="0"/>
            <wp:wrapSquare wrapText="bothSides"/>
            <wp:docPr id="419" name="image63.png"/>
            <wp:cNvGraphicFramePr/>
            <a:graphic xmlns:a="http://schemas.openxmlformats.org/drawingml/2006/main">
              <a:graphicData uri="http://schemas.openxmlformats.org/drawingml/2006/picture">
                <pic:pic xmlns:pic="http://schemas.openxmlformats.org/drawingml/2006/picture">
                  <pic:nvPicPr>
                    <pic:cNvPr id="419" name="image63.png"/>
                    <pic:cNvPicPr preferRelativeResize="0"/>
                  </pic:nvPicPr>
                  <pic:blipFill>
                    <a:blip r:embed="rId37"/>
                    <a:srcRect/>
                    <a:stretch>
                      <a:fillRect/>
                    </a:stretch>
                  </pic:blipFill>
                  <pic:spPr>
                    <a:xfrm>
                      <a:off x="0" y="0"/>
                      <a:ext cx="806196" cy="384048"/>
                    </a:xfrm>
                    <a:prstGeom prst="rect">
                      <a:avLst/>
                    </a:prstGeom>
                  </pic:spPr>
                </pic:pic>
              </a:graphicData>
            </a:graphic>
          </wp:anchor>
        </w:drawing>
      </w:r>
      <w:r>
        <w:rPr>
          <w:noProof/>
        </w:rPr>
        <w:drawing>
          <wp:anchor distT="19050" distB="19050" distL="19050" distR="19050" simplePos="0" relativeHeight="251666432" behindDoc="0" locked="0" layoutInCell="1" allowOverlap="1">
            <wp:simplePos x="0" y="0"/>
            <wp:positionH relativeFrom="column">
              <wp:posOffset>-333375</wp:posOffset>
            </wp:positionH>
            <wp:positionV relativeFrom="paragraph">
              <wp:posOffset>393065</wp:posOffset>
            </wp:positionV>
            <wp:extent cx="1965960" cy="381000"/>
            <wp:effectExtent l="0" t="0" r="0" b="0"/>
            <wp:wrapSquare wrapText="bothSides"/>
            <wp:docPr id="424" name="image71.png"/>
            <wp:cNvGraphicFramePr/>
            <a:graphic xmlns:a="http://schemas.openxmlformats.org/drawingml/2006/main">
              <a:graphicData uri="http://schemas.openxmlformats.org/drawingml/2006/picture">
                <pic:pic xmlns:pic="http://schemas.openxmlformats.org/drawingml/2006/picture">
                  <pic:nvPicPr>
                    <pic:cNvPr id="424" name="image71.png"/>
                    <pic:cNvPicPr preferRelativeResize="0"/>
                  </pic:nvPicPr>
                  <pic:blipFill>
                    <a:blip r:embed="rId38"/>
                    <a:srcRect/>
                    <a:stretch>
                      <a:fillRect/>
                    </a:stretch>
                  </pic:blipFill>
                  <pic:spPr>
                    <a:xfrm>
                      <a:off x="0" y="0"/>
                      <a:ext cx="1965960" cy="381000"/>
                    </a:xfrm>
                    <a:prstGeom prst="rect">
                      <a:avLst/>
                    </a:prstGeom>
                  </pic:spPr>
                </pic:pic>
              </a:graphicData>
            </a:graphic>
          </wp:anchor>
        </w:drawing>
      </w:r>
      <w:r>
        <w:rPr>
          <w:noProof/>
        </w:rPr>
        <w:drawing>
          <wp:anchor distT="19050" distB="19050" distL="19050" distR="19050" simplePos="0" relativeHeight="251667456" behindDoc="0" locked="0" layoutInCell="1" allowOverlap="1">
            <wp:simplePos x="0" y="0"/>
            <wp:positionH relativeFrom="column">
              <wp:posOffset>1273175</wp:posOffset>
            </wp:positionH>
            <wp:positionV relativeFrom="paragraph">
              <wp:posOffset>1867535</wp:posOffset>
            </wp:positionV>
            <wp:extent cx="3823970" cy="182880"/>
            <wp:effectExtent l="0" t="0" r="0" b="0"/>
            <wp:wrapSquare wrapText="bothSides"/>
            <wp:docPr id="348" name="image10.png"/>
            <wp:cNvGraphicFramePr/>
            <a:graphic xmlns:a="http://schemas.openxmlformats.org/drawingml/2006/main">
              <a:graphicData uri="http://schemas.openxmlformats.org/drawingml/2006/picture">
                <pic:pic xmlns:pic="http://schemas.openxmlformats.org/drawingml/2006/picture">
                  <pic:nvPicPr>
                    <pic:cNvPr id="348" name="image10.png"/>
                    <pic:cNvPicPr preferRelativeResize="0"/>
                  </pic:nvPicPr>
                  <pic:blipFill>
                    <a:blip r:embed="rId39"/>
                    <a:srcRect/>
                    <a:stretch>
                      <a:fillRect/>
                    </a:stretch>
                  </pic:blipFill>
                  <pic:spPr>
                    <a:xfrm>
                      <a:off x="0" y="0"/>
                      <a:ext cx="3823715" cy="182880"/>
                    </a:xfrm>
                    <a:prstGeom prst="rect">
                      <a:avLst/>
                    </a:prstGeom>
                  </pic:spPr>
                </pic:pic>
              </a:graphicData>
            </a:graphic>
          </wp:anchor>
        </w:drawing>
      </w:r>
      <w:r>
        <w:rPr>
          <w:noProof/>
        </w:rPr>
        <w:drawing>
          <wp:anchor distT="19050" distB="19050" distL="19050" distR="19050" simplePos="0" relativeHeight="251668480" behindDoc="0" locked="0" layoutInCell="1" allowOverlap="1">
            <wp:simplePos x="0" y="0"/>
            <wp:positionH relativeFrom="column">
              <wp:posOffset>1273175</wp:posOffset>
            </wp:positionH>
            <wp:positionV relativeFrom="paragraph">
              <wp:posOffset>1838325</wp:posOffset>
            </wp:positionV>
            <wp:extent cx="3823970" cy="212090"/>
            <wp:effectExtent l="0" t="0" r="0" b="0"/>
            <wp:wrapSquare wrapText="bothSides"/>
            <wp:docPr id="366" name="image24.png"/>
            <wp:cNvGraphicFramePr/>
            <a:graphic xmlns:a="http://schemas.openxmlformats.org/drawingml/2006/main">
              <a:graphicData uri="http://schemas.openxmlformats.org/drawingml/2006/picture">
                <pic:pic xmlns:pic="http://schemas.openxmlformats.org/drawingml/2006/picture">
                  <pic:nvPicPr>
                    <pic:cNvPr id="366" name="image24.png"/>
                    <pic:cNvPicPr preferRelativeResize="0"/>
                  </pic:nvPicPr>
                  <pic:blipFill>
                    <a:blip r:embed="rId40"/>
                    <a:srcRect/>
                    <a:stretch>
                      <a:fillRect/>
                    </a:stretch>
                  </pic:blipFill>
                  <pic:spPr>
                    <a:xfrm>
                      <a:off x="0" y="0"/>
                      <a:ext cx="3823715" cy="211836"/>
                    </a:xfrm>
                    <a:prstGeom prst="rect">
                      <a:avLst/>
                    </a:prstGeom>
                  </pic:spPr>
                </pic:pic>
              </a:graphicData>
            </a:graphic>
          </wp:anchor>
        </w:drawing>
      </w:r>
      <w:r>
        <w:rPr>
          <w:noProof/>
        </w:rPr>
        <w:drawing>
          <wp:anchor distT="19050" distB="19050" distL="19050" distR="19050" simplePos="0" relativeHeight="251669504" behindDoc="0" locked="0" layoutInCell="1" allowOverlap="1">
            <wp:simplePos x="0" y="0"/>
            <wp:positionH relativeFrom="column">
              <wp:posOffset>1187450</wp:posOffset>
            </wp:positionH>
            <wp:positionV relativeFrom="paragraph">
              <wp:posOffset>1778635</wp:posOffset>
            </wp:positionV>
            <wp:extent cx="3780790" cy="181610"/>
            <wp:effectExtent l="0" t="0" r="0" b="0"/>
            <wp:wrapSquare wrapText="bothSides"/>
            <wp:docPr id="397" name="image42.png"/>
            <wp:cNvGraphicFramePr/>
            <a:graphic xmlns:a="http://schemas.openxmlformats.org/drawingml/2006/main">
              <a:graphicData uri="http://schemas.openxmlformats.org/drawingml/2006/picture">
                <pic:pic xmlns:pic="http://schemas.openxmlformats.org/drawingml/2006/picture">
                  <pic:nvPicPr>
                    <pic:cNvPr id="397" name="image42.png"/>
                    <pic:cNvPicPr preferRelativeResize="0"/>
                  </pic:nvPicPr>
                  <pic:blipFill>
                    <a:blip r:embed="rId41"/>
                    <a:srcRect/>
                    <a:stretch>
                      <a:fillRect/>
                    </a:stretch>
                  </pic:blipFill>
                  <pic:spPr>
                    <a:xfrm>
                      <a:off x="0" y="0"/>
                      <a:ext cx="3781044" cy="181356"/>
                    </a:xfrm>
                    <a:prstGeom prst="rect">
                      <a:avLst/>
                    </a:prstGeom>
                  </pic:spPr>
                </pic:pic>
              </a:graphicData>
            </a:graphic>
          </wp:anchor>
        </w:drawing>
      </w:r>
      <w:r>
        <w:rPr>
          <w:noProof/>
        </w:rPr>
        <w:drawing>
          <wp:anchor distT="19050" distB="19050" distL="19050" distR="19050" simplePos="0" relativeHeight="251670528" behindDoc="0" locked="0" layoutInCell="1" allowOverlap="1">
            <wp:simplePos x="0" y="0"/>
            <wp:positionH relativeFrom="column">
              <wp:posOffset>19050</wp:posOffset>
            </wp:positionH>
            <wp:positionV relativeFrom="paragraph">
              <wp:posOffset>19050</wp:posOffset>
            </wp:positionV>
            <wp:extent cx="5649595" cy="1943100"/>
            <wp:effectExtent l="0" t="0" r="0" b="0"/>
            <wp:wrapSquare wrapText="bothSides"/>
            <wp:docPr id="345" name="image5.png"/>
            <wp:cNvGraphicFramePr/>
            <a:graphic xmlns:a="http://schemas.openxmlformats.org/drawingml/2006/main">
              <a:graphicData uri="http://schemas.openxmlformats.org/drawingml/2006/picture">
                <pic:pic xmlns:pic="http://schemas.openxmlformats.org/drawingml/2006/picture">
                  <pic:nvPicPr>
                    <pic:cNvPr id="345" name="image5.png"/>
                    <pic:cNvPicPr preferRelativeResize="0"/>
                  </pic:nvPicPr>
                  <pic:blipFill>
                    <a:blip r:embed="rId42"/>
                    <a:srcRect/>
                    <a:stretch>
                      <a:fillRect/>
                    </a:stretch>
                  </pic:blipFill>
                  <pic:spPr>
                    <a:xfrm>
                      <a:off x="0" y="0"/>
                      <a:ext cx="5649468" cy="1943100"/>
                    </a:xfrm>
                    <a:prstGeom prst="rect">
                      <a:avLst/>
                    </a:prstGeom>
                  </pic:spPr>
                </pic:pic>
              </a:graphicData>
            </a:graphic>
          </wp:anchor>
        </w:drawing>
      </w:r>
      <w:r>
        <w:rPr>
          <w:noProof/>
        </w:rPr>
        <w:drawing>
          <wp:anchor distT="19050" distB="19050" distL="19050" distR="19050" simplePos="0" relativeHeight="251671552" behindDoc="0" locked="0" layoutInCell="1" allowOverlap="1">
            <wp:simplePos x="0" y="0"/>
            <wp:positionH relativeFrom="column">
              <wp:posOffset>19050</wp:posOffset>
            </wp:positionH>
            <wp:positionV relativeFrom="paragraph">
              <wp:posOffset>19050</wp:posOffset>
            </wp:positionV>
            <wp:extent cx="5702935" cy="1917065"/>
            <wp:effectExtent l="0" t="0" r="0" b="0"/>
            <wp:wrapSquare wrapText="bothSides"/>
            <wp:docPr id="379" name="image34.png"/>
            <wp:cNvGraphicFramePr/>
            <a:graphic xmlns:a="http://schemas.openxmlformats.org/drawingml/2006/main">
              <a:graphicData uri="http://schemas.openxmlformats.org/drawingml/2006/picture">
                <pic:pic xmlns:pic="http://schemas.openxmlformats.org/drawingml/2006/picture">
                  <pic:nvPicPr>
                    <pic:cNvPr id="379" name="image34.png"/>
                    <pic:cNvPicPr preferRelativeResize="0"/>
                  </pic:nvPicPr>
                  <pic:blipFill>
                    <a:blip r:embed="rId43"/>
                    <a:srcRect/>
                    <a:stretch>
                      <a:fillRect/>
                    </a:stretch>
                  </pic:blipFill>
                  <pic:spPr>
                    <a:xfrm>
                      <a:off x="0" y="0"/>
                      <a:ext cx="5702808" cy="1917192"/>
                    </a:xfrm>
                    <a:prstGeom prst="rect">
                      <a:avLst/>
                    </a:prstGeom>
                  </pic:spPr>
                </pic:pic>
              </a:graphicData>
            </a:graphic>
          </wp:anchor>
        </w:drawing>
      </w:r>
      <w:r>
        <w:rPr>
          <w:noProof/>
        </w:rPr>
        <w:drawing>
          <wp:anchor distT="19050" distB="19050" distL="19050" distR="19050" simplePos="0" relativeHeight="251672576" behindDoc="0" locked="0" layoutInCell="1" allowOverlap="1">
            <wp:simplePos x="0" y="0"/>
            <wp:positionH relativeFrom="column">
              <wp:posOffset>1464945</wp:posOffset>
            </wp:positionH>
            <wp:positionV relativeFrom="paragraph">
              <wp:posOffset>1753235</wp:posOffset>
            </wp:positionV>
            <wp:extent cx="3276600" cy="182880"/>
            <wp:effectExtent l="0" t="0" r="0" b="0"/>
            <wp:wrapSquare wrapText="bothSides"/>
            <wp:docPr id="349" name="image8.png"/>
            <wp:cNvGraphicFramePr/>
            <a:graphic xmlns:a="http://schemas.openxmlformats.org/drawingml/2006/main">
              <a:graphicData uri="http://schemas.openxmlformats.org/drawingml/2006/picture">
                <pic:pic xmlns:pic="http://schemas.openxmlformats.org/drawingml/2006/picture">
                  <pic:nvPicPr>
                    <pic:cNvPr id="349" name="image8.png"/>
                    <pic:cNvPicPr preferRelativeResize="0"/>
                  </pic:nvPicPr>
                  <pic:blipFill>
                    <a:blip r:embed="rId44"/>
                    <a:srcRect/>
                    <a:stretch>
                      <a:fillRect/>
                    </a:stretch>
                  </pic:blipFill>
                  <pic:spPr>
                    <a:xfrm>
                      <a:off x="0" y="0"/>
                      <a:ext cx="3276600" cy="182880"/>
                    </a:xfrm>
                    <a:prstGeom prst="rect">
                      <a:avLst/>
                    </a:prstGeom>
                  </pic:spPr>
                </pic:pic>
              </a:graphicData>
            </a:graphic>
          </wp:anchor>
        </w:drawing>
      </w:r>
      <w:r>
        <w:rPr>
          <w:noProof/>
        </w:rPr>
        <w:drawing>
          <wp:anchor distT="19050" distB="19050" distL="19050" distR="19050" simplePos="0" relativeHeight="251673600" behindDoc="0" locked="0" layoutInCell="1" allowOverlap="1">
            <wp:simplePos x="0" y="0"/>
            <wp:positionH relativeFrom="column">
              <wp:posOffset>19050</wp:posOffset>
            </wp:positionH>
            <wp:positionV relativeFrom="paragraph">
              <wp:posOffset>20320</wp:posOffset>
            </wp:positionV>
            <wp:extent cx="5826125" cy="2267585"/>
            <wp:effectExtent l="0" t="0" r="0" b="0"/>
            <wp:wrapSquare wrapText="bothSides"/>
            <wp:docPr id="420" name="image62.png"/>
            <wp:cNvGraphicFramePr/>
            <a:graphic xmlns:a="http://schemas.openxmlformats.org/drawingml/2006/main">
              <a:graphicData uri="http://schemas.openxmlformats.org/drawingml/2006/picture">
                <pic:pic xmlns:pic="http://schemas.openxmlformats.org/drawingml/2006/picture">
                  <pic:nvPicPr>
                    <pic:cNvPr id="420" name="image62.png"/>
                    <pic:cNvPicPr preferRelativeResize="0"/>
                  </pic:nvPicPr>
                  <pic:blipFill>
                    <a:blip r:embed="rId45"/>
                    <a:srcRect/>
                    <a:stretch>
                      <a:fillRect/>
                    </a:stretch>
                  </pic:blipFill>
                  <pic:spPr>
                    <a:xfrm>
                      <a:off x="0" y="0"/>
                      <a:ext cx="5826252" cy="2267712"/>
                    </a:xfrm>
                    <a:prstGeom prst="rect">
                      <a:avLst/>
                    </a:prstGeom>
                  </pic:spPr>
                </pic:pic>
              </a:graphicData>
            </a:graphic>
          </wp:anchor>
        </w:drawing>
      </w:r>
      <w:r>
        <w:rPr>
          <w:noProof/>
        </w:rPr>
        <w:drawing>
          <wp:anchor distT="19050" distB="19050" distL="19050" distR="19050" simplePos="0" relativeHeight="251674624" behindDoc="0" locked="0" layoutInCell="1" allowOverlap="1">
            <wp:simplePos x="0" y="0"/>
            <wp:positionH relativeFrom="column">
              <wp:posOffset>1120775</wp:posOffset>
            </wp:positionH>
            <wp:positionV relativeFrom="paragraph">
              <wp:posOffset>2105025</wp:posOffset>
            </wp:positionV>
            <wp:extent cx="4091940" cy="182880"/>
            <wp:effectExtent l="0" t="0" r="0" b="0"/>
            <wp:wrapSquare wrapText="bothSides"/>
            <wp:docPr id="361" name="image9.png"/>
            <wp:cNvGraphicFramePr/>
            <a:graphic xmlns:a="http://schemas.openxmlformats.org/drawingml/2006/main">
              <a:graphicData uri="http://schemas.openxmlformats.org/drawingml/2006/picture">
                <pic:pic xmlns:pic="http://schemas.openxmlformats.org/drawingml/2006/picture">
                  <pic:nvPicPr>
                    <pic:cNvPr id="361" name="image9.png"/>
                    <pic:cNvPicPr preferRelativeResize="0"/>
                  </pic:nvPicPr>
                  <pic:blipFill>
                    <a:blip r:embed="rId46"/>
                    <a:srcRect/>
                    <a:stretch>
                      <a:fillRect/>
                    </a:stretch>
                  </pic:blipFill>
                  <pic:spPr>
                    <a:xfrm>
                      <a:off x="0" y="0"/>
                      <a:ext cx="4091940" cy="182880"/>
                    </a:xfrm>
                    <a:prstGeom prst="rect">
                      <a:avLst/>
                    </a:prstGeom>
                  </pic:spPr>
                </pic:pic>
              </a:graphicData>
            </a:graphic>
          </wp:anchor>
        </w:drawing>
      </w:r>
      <w:r>
        <w:rPr>
          <w:noProof/>
        </w:rPr>
        <w:drawing>
          <wp:anchor distT="19050" distB="19050" distL="19050" distR="19050" simplePos="0" relativeHeight="251675648" behindDoc="0" locked="0" layoutInCell="1" allowOverlap="1">
            <wp:simplePos x="0" y="0"/>
            <wp:positionH relativeFrom="column">
              <wp:posOffset>19050</wp:posOffset>
            </wp:positionH>
            <wp:positionV relativeFrom="paragraph">
              <wp:posOffset>-22225</wp:posOffset>
            </wp:positionV>
            <wp:extent cx="3189605" cy="382270"/>
            <wp:effectExtent l="0" t="0" r="0" b="0"/>
            <wp:wrapSquare wrapText="bothSides"/>
            <wp:docPr id="402" name="image48.png"/>
            <wp:cNvGraphicFramePr/>
            <a:graphic xmlns:a="http://schemas.openxmlformats.org/drawingml/2006/main">
              <a:graphicData uri="http://schemas.openxmlformats.org/drawingml/2006/picture">
                <pic:pic xmlns:pic="http://schemas.openxmlformats.org/drawingml/2006/picture">
                  <pic:nvPicPr>
                    <pic:cNvPr id="402" name="image48.png"/>
                    <pic:cNvPicPr preferRelativeResize="0"/>
                  </pic:nvPicPr>
                  <pic:blipFill>
                    <a:blip r:embed="rId47"/>
                    <a:srcRect/>
                    <a:stretch>
                      <a:fillRect/>
                    </a:stretch>
                  </pic:blipFill>
                  <pic:spPr>
                    <a:xfrm>
                      <a:off x="0" y="0"/>
                      <a:ext cx="3189732" cy="382524"/>
                    </a:xfrm>
                    <a:prstGeom prst="rect">
                      <a:avLst/>
                    </a:prstGeom>
                  </pic:spPr>
                </pic:pic>
              </a:graphicData>
            </a:graphic>
          </wp:anchor>
        </w:drawing>
      </w:r>
      <w:r>
        <w:rPr>
          <w:noProof/>
        </w:rPr>
        <w:drawing>
          <wp:anchor distT="19050" distB="19050" distL="19050" distR="19050" simplePos="0" relativeHeight="251676672" behindDoc="0" locked="0" layoutInCell="1" allowOverlap="1">
            <wp:simplePos x="0" y="0"/>
            <wp:positionH relativeFrom="column">
              <wp:posOffset>710565</wp:posOffset>
            </wp:positionH>
            <wp:positionV relativeFrom="paragraph">
              <wp:posOffset>-22225</wp:posOffset>
            </wp:positionV>
            <wp:extent cx="2498090" cy="382270"/>
            <wp:effectExtent l="0" t="0" r="0" b="0"/>
            <wp:wrapSquare wrapText="bothSides"/>
            <wp:docPr id="381" name="image33.png"/>
            <wp:cNvGraphicFramePr/>
            <a:graphic xmlns:a="http://schemas.openxmlformats.org/drawingml/2006/main">
              <a:graphicData uri="http://schemas.openxmlformats.org/drawingml/2006/picture">
                <pic:pic xmlns:pic="http://schemas.openxmlformats.org/drawingml/2006/picture">
                  <pic:nvPicPr>
                    <pic:cNvPr id="381" name="image33.png"/>
                    <pic:cNvPicPr preferRelativeResize="0"/>
                  </pic:nvPicPr>
                  <pic:blipFill>
                    <a:blip r:embed="rId48"/>
                    <a:srcRect/>
                    <a:stretch>
                      <a:fillRect/>
                    </a:stretch>
                  </pic:blipFill>
                  <pic:spPr>
                    <a:xfrm>
                      <a:off x="0" y="0"/>
                      <a:ext cx="2497836" cy="382524"/>
                    </a:xfrm>
                    <a:prstGeom prst="rect">
                      <a:avLst/>
                    </a:prstGeom>
                  </pic:spPr>
                </pic:pic>
              </a:graphicData>
            </a:graphic>
          </wp:anchor>
        </w:drawing>
      </w:r>
      <w:r>
        <w:rPr>
          <w:noProof/>
        </w:rPr>
        <w:drawing>
          <wp:anchor distT="19050" distB="19050" distL="19050" distR="19050" simplePos="0" relativeHeight="251677696" behindDoc="0" locked="0" layoutInCell="1" allowOverlap="1">
            <wp:simplePos x="0" y="0"/>
            <wp:positionH relativeFrom="column">
              <wp:posOffset>2123440</wp:posOffset>
            </wp:positionH>
            <wp:positionV relativeFrom="paragraph">
              <wp:posOffset>6117590</wp:posOffset>
            </wp:positionV>
            <wp:extent cx="2200910" cy="182880"/>
            <wp:effectExtent l="0" t="0" r="0" b="0"/>
            <wp:wrapSquare wrapText="bothSides"/>
            <wp:docPr id="393" name="image40.png"/>
            <wp:cNvGraphicFramePr/>
            <a:graphic xmlns:a="http://schemas.openxmlformats.org/drawingml/2006/main">
              <a:graphicData uri="http://schemas.openxmlformats.org/drawingml/2006/picture">
                <pic:pic xmlns:pic="http://schemas.openxmlformats.org/drawingml/2006/picture">
                  <pic:nvPicPr>
                    <pic:cNvPr id="393" name="image40.png"/>
                    <pic:cNvPicPr preferRelativeResize="0"/>
                  </pic:nvPicPr>
                  <pic:blipFill>
                    <a:blip r:embed="rId49"/>
                    <a:srcRect/>
                    <a:stretch>
                      <a:fillRect/>
                    </a:stretch>
                  </pic:blipFill>
                  <pic:spPr>
                    <a:xfrm>
                      <a:off x="0" y="0"/>
                      <a:ext cx="2200656" cy="182880"/>
                    </a:xfrm>
                    <a:prstGeom prst="rect">
                      <a:avLst/>
                    </a:prstGeom>
                  </pic:spPr>
                </pic:pic>
              </a:graphicData>
            </a:graphic>
          </wp:anchor>
        </w:drawing>
      </w:r>
      <w:r>
        <w:rPr>
          <w:noProof/>
        </w:rPr>
        <w:drawing>
          <wp:anchor distT="19050" distB="19050" distL="19050" distR="19050" simplePos="0" relativeHeight="251678720" behindDoc="0" locked="0" layoutInCell="1" allowOverlap="1">
            <wp:simplePos x="0" y="0"/>
            <wp:positionH relativeFrom="column">
              <wp:posOffset>1847850</wp:posOffset>
            </wp:positionH>
            <wp:positionV relativeFrom="paragraph">
              <wp:posOffset>6543040</wp:posOffset>
            </wp:positionV>
            <wp:extent cx="774065" cy="176530"/>
            <wp:effectExtent l="0" t="0" r="0" b="0"/>
            <wp:wrapSquare wrapText="bothSides"/>
            <wp:docPr id="400" name="image44.png"/>
            <wp:cNvGraphicFramePr/>
            <a:graphic xmlns:a="http://schemas.openxmlformats.org/drawingml/2006/main">
              <a:graphicData uri="http://schemas.openxmlformats.org/drawingml/2006/picture">
                <pic:pic xmlns:pic="http://schemas.openxmlformats.org/drawingml/2006/picture">
                  <pic:nvPicPr>
                    <pic:cNvPr id="400" name="image44.png"/>
                    <pic:cNvPicPr preferRelativeResize="0"/>
                  </pic:nvPicPr>
                  <pic:blipFill>
                    <a:blip r:embed="rId50"/>
                    <a:srcRect/>
                    <a:stretch>
                      <a:fillRect/>
                    </a:stretch>
                  </pic:blipFill>
                  <pic:spPr>
                    <a:xfrm>
                      <a:off x="0" y="0"/>
                      <a:ext cx="774192" cy="176784"/>
                    </a:xfrm>
                    <a:prstGeom prst="rect">
                      <a:avLst/>
                    </a:prstGeom>
                  </pic:spPr>
                </pic:pic>
              </a:graphicData>
            </a:graphic>
          </wp:anchor>
        </w:drawing>
      </w:r>
      <w:r>
        <w:rPr>
          <w:noProof/>
        </w:rPr>
        <w:drawing>
          <wp:anchor distT="19050" distB="19050" distL="19050" distR="19050" simplePos="0" relativeHeight="251679744" behindDoc="0" locked="0" layoutInCell="1" allowOverlap="1">
            <wp:simplePos x="0" y="0"/>
            <wp:positionH relativeFrom="column">
              <wp:posOffset>2546985</wp:posOffset>
            </wp:positionH>
            <wp:positionV relativeFrom="paragraph">
              <wp:posOffset>6447155</wp:posOffset>
            </wp:positionV>
            <wp:extent cx="2249170" cy="382270"/>
            <wp:effectExtent l="0" t="0" r="0" b="0"/>
            <wp:wrapSquare wrapText="bothSides"/>
            <wp:docPr id="408" name="image58.png"/>
            <wp:cNvGraphicFramePr/>
            <a:graphic xmlns:a="http://schemas.openxmlformats.org/drawingml/2006/main">
              <a:graphicData uri="http://schemas.openxmlformats.org/drawingml/2006/picture">
                <pic:pic xmlns:pic="http://schemas.openxmlformats.org/drawingml/2006/picture">
                  <pic:nvPicPr>
                    <pic:cNvPr id="408" name="image58.png"/>
                    <pic:cNvPicPr preferRelativeResize="0"/>
                  </pic:nvPicPr>
                  <pic:blipFill>
                    <a:blip r:embed="rId51"/>
                    <a:srcRect/>
                    <a:stretch>
                      <a:fillRect/>
                    </a:stretch>
                  </pic:blipFill>
                  <pic:spPr>
                    <a:xfrm>
                      <a:off x="0" y="0"/>
                      <a:ext cx="2249424" cy="382524"/>
                    </a:xfrm>
                    <a:prstGeom prst="rect">
                      <a:avLst/>
                    </a:prstGeom>
                  </pic:spPr>
                </pic:pic>
              </a:graphicData>
            </a:graphic>
          </wp:anchor>
        </w:drawing>
      </w:r>
      <w:r>
        <w:rPr>
          <w:noProof/>
        </w:rPr>
        <w:drawing>
          <wp:anchor distT="19050" distB="19050" distL="19050" distR="19050" simplePos="0" relativeHeight="251680768" behindDoc="0" locked="0" layoutInCell="1" allowOverlap="1">
            <wp:simplePos x="0" y="0"/>
            <wp:positionH relativeFrom="column">
              <wp:posOffset>1978660</wp:posOffset>
            </wp:positionH>
            <wp:positionV relativeFrom="paragraph">
              <wp:posOffset>3563620</wp:posOffset>
            </wp:positionV>
            <wp:extent cx="2487295" cy="182880"/>
            <wp:effectExtent l="0" t="0" r="0" b="0"/>
            <wp:wrapSquare wrapText="bothSides"/>
            <wp:docPr id="354" name="image15.png"/>
            <wp:cNvGraphicFramePr/>
            <a:graphic xmlns:a="http://schemas.openxmlformats.org/drawingml/2006/main">
              <a:graphicData uri="http://schemas.openxmlformats.org/drawingml/2006/picture">
                <pic:pic xmlns:pic="http://schemas.openxmlformats.org/drawingml/2006/picture">
                  <pic:nvPicPr>
                    <pic:cNvPr id="354" name="image15.png"/>
                    <pic:cNvPicPr preferRelativeResize="0"/>
                  </pic:nvPicPr>
                  <pic:blipFill>
                    <a:blip r:embed="rId52"/>
                    <a:srcRect/>
                    <a:stretch>
                      <a:fillRect/>
                    </a:stretch>
                  </pic:blipFill>
                  <pic:spPr>
                    <a:xfrm>
                      <a:off x="0" y="0"/>
                      <a:ext cx="2487168" cy="182880"/>
                    </a:xfrm>
                    <a:prstGeom prst="rect">
                      <a:avLst/>
                    </a:prstGeom>
                  </pic:spPr>
                </pic:pic>
              </a:graphicData>
            </a:graphic>
          </wp:anchor>
        </w:drawing>
      </w:r>
      <w:r>
        <w:rPr>
          <w:noProof/>
        </w:rPr>
        <w:drawing>
          <wp:anchor distT="19050" distB="19050" distL="19050" distR="19050" simplePos="0" relativeHeight="251681792" behindDoc="0" locked="0" layoutInCell="1" allowOverlap="1">
            <wp:simplePos x="0" y="0"/>
            <wp:positionH relativeFrom="column">
              <wp:posOffset>1978660</wp:posOffset>
            </wp:positionH>
            <wp:positionV relativeFrom="paragraph">
              <wp:posOffset>3534410</wp:posOffset>
            </wp:positionV>
            <wp:extent cx="2487295" cy="212090"/>
            <wp:effectExtent l="0" t="0" r="0" b="0"/>
            <wp:wrapSquare wrapText="bothSides"/>
            <wp:docPr id="364" name="image12.png"/>
            <wp:cNvGraphicFramePr/>
            <a:graphic xmlns:a="http://schemas.openxmlformats.org/drawingml/2006/main">
              <a:graphicData uri="http://schemas.openxmlformats.org/drawingml/2006/picture">
                <pic:pic xmlns:pic="http://schemas.openxmlformats.org/drawingml/2006/picture">
                  <pic:nvPicPr>
                    <pic:cNvPr id="364" name="image12.png"/>
                    <pic:cNvPicPr preferRelativeResize="0"/>
                  </pic:nvPicPr>
                  <pic:blipFill>
                    <a:blip r:embed="rId53"/>
                    <a:srcRect/>
                    <a:stretch>
                      <a:fillRect/>
                    </a:stretch>
                  </pic:blipFill>
                  <pic:spPr>
                    <a:xfrm>
                      <a:off x="0" y="0"/>
                      <a:ext cx="2487168" cy="211836"/>
                    </a:xfrm>
                    <a:prstGeom prst="rect">
                      <a:avLst/>
                    </a:prstGeom>
                  </pic:spPr>
                </pic:pic>
              </a:graphicData>
            </a:graphic>
          </wp:anchor>
        </w:drawing>
      </w:r>
      <w:r>
        <w:rPr>
          <w:noProof/>
        </w:rPr>
        <w:drawing>
          <wp:anchor distT="19050" distB="19050" distL="19050" distR="19050" simplePos="0" relativeHeight="251682816" behindDoc="0" locked="0" layoutInCell="1" allowOverlap="1">
            <wp:simplePos x="0" y="0"/>
            <wp:positionH relativeFrom="column">
              <wp:posOffset>-93980</wp:posOffset>
            </wp:positionH>
            <wp:positionV relativeFrom="paragraph">
              <wp:posOffset>191770</wp:posOffset>
            </wp:positionV>
            <wp:extent cx="1574165" cy="382270"/>
            <wp:effectExtent l="0" t="0" r="0" b="0"/>
            <wp:wrapSquare wrapText="bothSides"/>
            <wp:docPr id="357" name="image2.png"/>
            <wp:cNvGraphicFramePr/>
            <a:graphic xmlns:a="http://schemas.openxmlformats.org/drawingml/2006/main">
              <a:graphicData uri="http://schemas.openxmlformats.org/drawingml/2006/picture">
                <pic:pic xmlns:pic="http://schemas.openxmlformats.org/drawingml/2006/picture">
                  <pic:nvPicPr>
                    <pic:cNvPr id="357" name="image2.png"/>
                    <pic:cNvPicPr preferRelativeResize="0"/>
                  </pic:nvPicPr>
                  <pic:blipFill>
                    <a:blip r:embed="rId54"/>
                    <a:srcRect/>
                    <a:stretch>
                      <a:fillRect/>
                    </a:stretch>
                  </pic:blipFill>
                  <pic:spPr>
                    <a:xfrm>
                      <a:off x="0" y="0"/>
                      <a:ext cx="1574292" cy="382524"/>
                    </a:xfrm>
                    <a:prstGeom prst="rect">
                      <a:avLst/>
                    </a:prstGeom>
                  </pic:spPr>
                </pic:pic>
              </a:graphicData>
            </a:graphic>
          </wp:anchor>
        </w:drawing>
      </w:r>
      <w:r>
        <w:rPr>
          <w:noProof/>
        </w:rPr>
        <w:drawing>
          <wp:anchor distT="19050" distB="19050" distL="19050" distR="19050" simplePos="0" relativeHeight="251683840" behindDoc="0" locked="0" layoutInCell="1" allowOverlap="1">
            <wp:simplePos x="0" y="0"/>
            <wp:positionH relativeFrom="column">
              <wp:posOffset>-333375</wp:posOffset>
            </wp:positionH>
            <wp:positionV relativeFrom="paragraph">
              <wp:posOffset>394335</wp:posOffset>
            </wp:positionV>
            <wp:extent cx="1574165" cy="382270"/>
            <wp:effectExtent l="0" t="0" r="0" b="0"/>
            <wp:wrapSquare wrapText="bothSides"/>
            <wp:docPr id="356" name="image4.png"/>
            <wp:cNvGraphicFramePr/>
            <a:graphic xmlns:a="http://schemas.openxmlformats.org/drawingml/2006/main">
              <a:graphicData uri="http://schemas.openxmlformats.org/drawingml/2006/picture">
                <pic:pic xmlns:pic="http://schemas.openxmlformats.org/drawingml/2006/picture">
                  <pic:nvPicPr>
                    <pic:cNvPr id="356" name="image4.png"/>
                    <pic:cNvPicPr preferRelativeResize="0"/>
                  </pic:nvPicPr>
                  <pic:blipFill>
                    <a:blip r:embed="rId55"/>
                    <a:srcRect/>
                    <a:stretch>
                      <a:fillRect/>
                    </a:stretch>
                  </pic:blipFill>
                  <pic:spPr>
                    <a:xfrm>
                      <a:off x="0" y="0"/>
                      <a:ext cx="1574292" cy="382524"/>
                    </a:xfrm>
                    <a:prstGeom prst="rect">
                      <a:avLst/>
                    </a:prstGeom>
                  </pic:spPr>
                </pic:pic>
              </a:graphicData>
            </a:graphic>
          </wp:anchor>
        </w:drawing>
      </w:r>
      <w:r>
        <w:rPr>
          <w:noProof/>
        </w:rPr>
        <w:drawing>
          <wp:anchor distT="19050" distB="19050" distL="19050" distR="19050" simplePos="0" relativeHeight="251684864" behindDoc="0" locked="0" layoutInCell="1" allowOverlap="1">
            <wp:simplePos x="0" y="0"/>
            <wp:positionH relativeFrom="column">
              <wp:posOffset>-553085</wp:posOffset>
            </wp:positionH>
            <wp:positionV relativeFrom="paragraph">
              <wp:posOffset>601345</wp:posOffset>
            </wp:positionV>
            <wp:extent cx="1593850" cy="382270"/>
            <wp:effectExtent l="0" t="0" r="0" b="0"/>
            <wp:wrapSquare wrapText="bothSides"/>
            <wp:docPr id="368" name="image28.png"/>
            <wp:cNvGraphicFramePr/>
            <a:graphic xmlns:a="http://schemas.openxmlformats.org/drawingml/2006/main">
              <a:graphicData uri="http://schemas.openxmlformats.org/drawingml/2006/picture">
                <pic:pic xmlns:pic="http://schemas.openxmlformats.org/drawingml/2006/picture">
                  <pic:nvPicPr>
                    <pic:cNvPr id="368" name="image28.png"/>
                    <pic:cNvPicPr preferRelativeResize="0"/>
                  </pic:nvPicPr>
                  <pic:blipFill>
                    <a:blip r:embed="rId56"/>
                    <a:srcRect/>
                    <a:stretch>
                      <a:fillRect/>
                    </a:stretch>
                  </pic:blipFill>
                  <pic:spPr>
                    <a:xfrm>
                      <a:off x="0" y="0"/>
                      <a:ext cx="1594104" cy="382524"/>
                    </a:xfrm>
                    <a:prstGeom prst="rect">
                      <a:avLst/>
                    </a:prstGeom>
                  </pic:spPr>
                </pic:pic>
              </a:graphicData>
            </a:graphic>
          </wp:anchor>
        </w:drawing>
      </w:r>
      <w:r>
        <w:rPr>
          <w:noProof/>
        </w:rPr>
        <w:drawing>
          <wp:anchor distT="19050" distB="19050" distL="19050" distR="19050" simplePos="0" relativeHeight="251685888" behindDoc="0" locked="0" layoutInCell="1" allowOverlap="1">
            <wp:simplePos x="0" y="0"/>
            <wp:positionH relativeFrom="column">
              <wp:posOffset>19050</wp:posOffset>
            </wp:positionH>
            <wp:positionV relativeFrom="paragraph">
              <wp:posOffset>19050</wp:posOffset>
            </wp:positionV>
            <wp:extent cx="5151120" cy="1749425"/>
            <wp:effectExtent l="0" t="0" r="0" b="0"/>
            <wp:wrapSquare wrapText="bothSides"/>
            <wp:docPr id="371" name="image23.png"/>
            <wp:cNvGraphicFramePr/>
            <a:graphic xmlns:a="http://schemas.openxmlformats.org/drawingml/2006/main">
              <a:graphicData uri="http://schemas.openxmlformats.org/drawingml/2006/picture">
                <pic:pic xmlns:pic="http://schemas.openxmlformats.org/drawingml/2006/picture">
                  <pic:nvPicPr>
                    <pic:cNvPr id="371" name="image23.png"/>
                    <pic:cNvPicPr preferRelativeResize="0"/>
                  </pic:nvPicPr>
                  <pic:blipFill>
                    <a:blip r:embed="rId57"/>
                    <a:srcRect/>
                    <a:stretch>
                      <a:fillRect/>
                    </a:stretch>
                  </pic:blipFill>
                  <pic:spPr>
                    <a:xfrm>
                      <a:off x="0" y="0"/>
                      <a:ext cx="5151120" cy="1749552"/>
                    </a:xfrm>
                    <a:prstGeom prst="rect">
                      <a:avLst/>
                    </a:prstGeom>
                  </pic:spPr>
                </pic:pic>
              </a:graphicData>
            </a:graphic>
          </wp:anchor>
        </w:drawing>
      </w:r>
      <w:r>
        <w:rPr>
          <w:noProof/>
        </w:rPr>
        <w:drawing>
          <wp:anchor distT="19050" distB="19050" distL="19050" distR="19050" simplePos="0" relativeHeight="251686912" behindDoc="0" locked="0" layoutInCell="1" allowOverlap="1">
            <wp:simplePos x="0" y="0"/>
            <wp:positionH relativeFrom="column">
              <wp:posOffset>19050</wp:posOffset>
            </wp:positionH>
            <wp:positionV relativeFrom="paragraph">
              <wp:posOffset>19050</wp:posOffset>
            </wp:positionV>
            <wp:extent cx="5210810" cy="2049780"/>
            <wp:effectExtent l="0" t="0" r="0" b="0"/>
            <wp:wrapSquare wrapText="bothSides"/>
            <wp:docPr id="398" name="image56.png"/>
            <wp:cNvGraphicFramePr/>
            <a:graphic xmlns:a="http://schemas.openxmlformats.org/drawingml/2006/main">
              <a:graphicData uri="http://schemas.openxmlformats.org/drawingml/2006/picture">
                <pic:pic xmlns:pic="http://schemas.openxmlformats.org/drawingml/2006/picture">
                  <pic:nvPicPr>
                    <pic:cNvPr id="398" name="image56.png"/>
                    <pic:cNvPicPr preferRelativeResize="0"/>
                  </pic:nvPicPr>
                  <pic:blipFill>
                    <a:blip r:embed="rId58"/>
                    <a:srcRect/>
                    <a:stretch>
                      <a:fillRect/>
                    </a:stretch>
                  </pic:blipFill>
                  <pic:spPr>
                    <a:xfrm>
                      <a:off x="0" y="0"/>
                      <a:ext cx="5210556" cy="2049780"/>
                    </a:xfrm>
                    <a:prstGeom prst="rect">
                      <a:avLst/>
                    </a:prstGeom>
                  </pic:spPr>
                </pic:pic>
              </a:graphicData>
            </a:graphic>
          </wp:anchor>
        </w:drawing>
      </w:r>
      <w:r>
        <w:rPr>
          <w:noProof/>
        </w:rPr>
        <w:drawing>
          <wp:anchor distT="19050" distB="19050" distL="19050" distR="19050" simplePos="0" relativeHeight="251687936" behindDoc="0" locked="0" layoutInCell="1" allowOverlap="1">
            <wp:simplePos x="0" y="0"/>
            <wp:positionH relativeFrom="column">
              <wp:posOffset>16510</wp:posOffset>
            </wp:positionH>
            <wp:positionV relativeFrom="paragraph">
              <wp:posOffset>39370</wp:posOffset>
            </wp:positionV>
            <wp:extent cx="2995930" cy="198120"/>
            <wp:effectExtent l="0" t="0" r="0" b="0"/>
            <wp:wrapSquare wrapText="bothSides"/>
            <wp:docPr id="390" name="image46.png"/>
            <wp:cNvGraphicFramePr/>
            <a:graphic xmlns:a="http://schemas.openxmlformats.org/drawingml/2006/main">
              <a:graphicData uri="http://schemas.openxmlformats.org/drawingml/2006/picture">
                <pic:pic xmlns:pic="http://schemas.openxmlformats.org/drawingml/2006/picture">
                  <pic:nvPicPr>
                    <pic:cNvPr id="390" name="image46.png"/>
                    <pic:cNvPicPr preferRelativeResize="0"/>
                  </pic:nvPicPr>
                  <pic:blipFill>
                    <a:blip r:embed="rId59"/>
                    <a:srcRect/>
                    <a:stretch>
                      <a:fillRect/>
                    </a:stretch>
                  </pic:blipFill>
                  <pic:spPr>
                    <a:xfrm>
                      <a:off x="0" y="0"/>
                      <a:ext cx="2996184" cy="198120"/>
                    </a:xfrm>
                    <a:prstGeom prst="rect">
                      <a:avLst/>
                    </a:prstGeom>
                  </pic:spPr>
                </pic:pic>
              </a:graphicData>
            </a:graphic>
          </wp:anchor>
        </w:drawing>
      </w:r>
      <w:r>
        <w:rPr>
          <w:noProof/>
        </w:rPr>
        <w:drawing>
          <wp:anchor distT="19050" distB="19050" distL="19050" distR="19050" simplePos="0" relativeHeight="251688960" behindDoc="0" locked="0" layoutInCell="1" allowOverlap="1">
            <wp:simplePos x="0" y="0"/>
            <wp:positionH relativeFrom="column">
              <wp:posOffset>10795</wp:posOffset>
            </wp:positionH>
            <wp:positionV relativeFrom="paragraph">
              <wp:posOffset>68580</wp:posOffset>
            </wp:positionV>
            <wp:extent cx="2995930" cy="182880"/>
            <wp:effectExtent l="0" t="0" r="0" b="0"/>
            <wp:wrapSquare wrapText="bothSides"/>
            <wp:docPr id="347" name="image17.png"/>
            <wp:cNvGraphicFramePr/>
            <a:graphic xmlns:a="http://schemas.openxmlformats.org/drawingml/2006/main">
              <a:graphicData uri="http://schemas.openxmlformats.org/drawingml/2006/picture">
                <pic:pic xmlns:pic="http://schemas.openxmlformats.org/drawingml/2006/picture">
                  <pic:nvPicPr>
                    <pic:cNvPr id="347" name="image17.png"/>
                    <pic:cNvPicPr preferRelativeResize="0"/>
                  </pic:nvPicPr>
                  <pic:blipFill>
                    <a:blip r:embed="rId60"/>
                    <a:srcRect/>
                    <a:stretch>
                      <a:fillRect/>
                    </a:stretch>
                  </pic:blipFill>
                  <pic:spPr>
                    <a:xfrm>
                      <a:off x="0" y="0"/>
                      <a:ext cx="2996184" cy="182880"/>
                    </a:xfrm>
                    <a:prstGeom prst="rect">
                      <a:avLst/>
                    </a:prstGeom>
                  </pic:spPr>
                </pic:pic>
              </a:graphicData>
            </a:graphic>
          </wp:anchor>
        </w:drawing>
      </w:r>
      <w:r>
        <w:rPr>
          <w:noProof/>
        </w:rPr>
        <w:drawing>
          <wp:anchor distT="19050" distB="19050" distL="19050" distR="19050" simplePos="0" relativeHeight="251689984" behindDoc="0" locked="0" layoutInCell="1" allowOverlap="1">
            <wp:simplePos x="0" y="0"/>
            <wp:positionH relativeFrom="column">
              <wp:posOffset>133350</wp:posOffset>
            </wp:positionH>
            <wp:positionV relativeFrom="paragraph">
              <wp:posOffset>603885</wp:posOffset>
            </wp:positionV>
            <wp:extent cx="1111250" cy="381000"/>
            <wp:effectExtent l="0" t="0" r="0" b="0"/>
            <wp:wrapSquare wrapText="bothSides"/>
            <wp:docPr id="363" name="image11.png"/>
            <wp:cNvGraphicFramePr/>
            <a:graphic xmlns:a="http://schemas.openxmlformats.org/drawingml/2006/main">
              <a:graphicData uri="http://schemas.openxmlformats.org/drawingml/2006/picture">
                <pic:pic xmlns:pic="http://schemas.openxmlformats.org/drawingml/2006/picture">
                  <pic:nvPicPr>
                    <pic:cNvPr id="363" name="image11.png"/>
                    <pic:cNvPicPr preferRelativeResize="0"/>
                  </pic:nvPicPr>
                  <pic:blipFill>
                    <a:blip r:embed="rId61"/>
                    <a:srcRect/>
                    <a:stretch>
                      <a:fillRect/>
                    </a:stretch>
                  </pic:blipFill>
                  <pic:spPr>
                    <a:xfrm>
                      <a:off x="0" y="0"/>
                      <a:ext cx="1110996" cy="381000"/>
                    </a:xfrm>
                    <a:prstGeom prst="rect">
                      <a:avLst/>
                    </a:prstGeom>
                  </pic:spPr>
                </pic:pic>
              </a:graphicData>
            </a:graphic>
          </wp:anchor>
        </w:drawing>
      </w:r>
      <w:r>
        <w:rPr>
          <w:noProof/>
        </w:rPr>
        <w:drawing>
          <wp:anchor distT="19050" distB="19050" distL="19050" distR="19050" simplePos="0" relativeHeight="251691008" behindDoc="0" locked="0" layoutInCell="1" allowOverlap="1">
            <wp:simplePos x="0" y="0"/>
            <wp:positionH relativeFrom="column">
              <wp:posOffset>-333375</wp:posOffset>
            </wp:positionH>
            <wp:positionV relativeFrom="paragraph">
              <wp:posOffset>394970</wp:posOffset>
            </wp:positionV>
            <wp:extent cx="833755" cy="382270"/>
            <wp:effectExtent l="0" t="0" r="0" b="0"/>
            <wp:wrapSquare wrapText="bothSides"/>
            <wp:docPr id="365" name="image21.png"/>
            <wp:cNvGraphicFramePr/>
            <a:graphic xmlns:a="http://schemas.openxmlformats.org/drawingml/2006/main">
              <a:graphicData uri="http://schemas.openxmlformats.org/drawingml/2006/picture">
                <pic:pic xmlns:pic="http://schemas.openxmlformats.org/drawingml/2006/picture">
                  <pic:nvPicPr>
                    <pic:cNvPr id="365" name="image21.png"/>
                    <pic:cNvPicPr preferRelativeResize="0"/>
                  </pic:nvPicPr>
                  <pic:blipFill>
                    <a:blip r:embed="rId62"/>
                    <a:srcRect/>
                    <a:stretch>
                      <a:fillRect/>
                    </a:stretch>
                  </pic:blipFill>
                  <pic:spPr>
                    <a:xfrm>
                      <a:off x="0" y="0"/>
                      <a:ext cx="833628" cy="382524"/>
                    </a:xfrm>
                    <a:prstGeom prst="rect">
                      <a:avLst/>
                    </a:prstGeom>
                  </pic:spPr>
                </pic:pic>
              </a:graphicData>
            </a:graphic>
          </wp:anchor>
        </w:drawing>
      </w:r>
      <w:r>
        <w:rPr>
          <w:noProof/>
        </w:rPr>
        <w:drawing>
          <wp:anchor distT="19050" distB="19050" distL="19050" distR="19050" simplePos="0" relativeHeight="251692032" behindDoc="0" locked="0" layoutInCell="1" allowOverlap="1">
            <wp:simplePos x="0" y="0"/>
            <wp:positionH relativeFrom="column">
              <wp:posOffset>-333375</wp:posOffset>
            </wp:positionH>
            <wp:positionV relativeFrom="paragraph">
              <wp:posOffset>193675</wp:posOffset>
            </wp:positionV>
            <wp:extent cx="755650" cy="382270"/>
            <wp:effectExtent l="0" t="0" r="0" b="0"/>
            <wp:wrapSquare wrapText="bothSides"/>
            <wp:docPr id="362" name="image16.png"/>
            <wp:cNvGraphicFramePr/>
            <a:graphic xmlns:a="http://schemas.openxmlformats.org/drawingml/2006/main">
              <a:graphicData uri="http://schemas.openxmlformats.org/drawingml/2006/picture">
                <pic:pic xmlns:pic="http://schemas.openxmlformats.org/drawingml/2006/picture">
                  <pic:nvPicPr>
                    <pic:cNvPr id="362" name="image16.png"/>
                    <pic:cNvPicPr preferRelativeResize="0"/>
                  </pic:nvPicPr>
                  <pic:blipFill>
                    <a:blip r:embed="rId63"/>
                    <a:srcRect/>
                    <a:stretch>
                      <a:fillRect/>
                    </a:stretch>
                  </pic:blipFill>
                  <pic:spPr>
                    <a:xfrm>
                      <a:off x="0" y="0"/>
                      <a:ext cx="755904" cy="382524"/>
                    </a:xfrm>
                    <a:prstGeom prst="rect">
                      <a:avLst/>
                    </a:prstGeom>
                  </pic:spPr>
                </pic:pic>
              </a:graphicData>
            </a:graphic>
          </wp:anchor>
        </w:drawing>
      </w:r>
      <w:r>
        <w:rPr>
          <w:noProof/>
        </w:rPr>
        <w:drawing>
          <wp:anchor distT="19050" distB="19050" distL="19050" distR="19050" simplePos="0" relativeHeight="251693056" behindDoc="0" locked="0" layoutInCell="1" allowOverlap="1">
            <wp:simplePos x="0" y="0"/>
            <wp:positionH relativeFrom="column">
              <wp:posOffset>-333375</wp:posOffset>
            </wp:positionH>
            <wp:positionV relativeFrom="paragraph">
              <wp:posOffset>398780</wp:posOffset>
            </wp:positionV>
            <wp:extent cx="892810" cy="381000"/>
            <wp:effectExtent l="0" t="0" r="0" b="0"/>
            <wp:wrapSquare wrapText="bothSides"/>
            <wp:docPr id="427" name="image65.png"/>
            <wp:cNvGraphicFramePr/>
            <a:graphic xmlns:a="http://schemas.openxmlformats.org/drawingml/2006/main">
              <a:graphicData uri="http://schemas.openxmlformats.org/drawingml/2006/picture">
                <pic:pic xmlns:pic="http://schemas.openxmlformats.org/drawingml/2006/picture">
                  <pic:nvPicPr>
                    <pic:cNvPr id="427" name="image65.png"/>
                    <pic:cNvPicPr preferRelativeResize="0"/>
                  </pic:nvPicPr>
                  <pic:blipFill>
                    <a:blip r:embed="rId64"/>
                    <a:srcRect/>
                    <a:stretch>
                      <a:fillRect/>
                    </a:stretch>
                  </pic:blipFill>
                  <pic:spPr>
                    <a:xfrm>
                      <a:off x="0" y="0"/>
                      <a:ext cx="893064" cy="381000"/>
                    </a:xfrm>
                    <a:prstGeom prst="rect">
                      <a:avLst/>
                    </a:prstGeom>
                  </pic:spPr>
                </pic:pic>
              </a:graphicData>
            </a:graphic>
          </wp:anchor>
        </w:drawing>
      </w:r>
      <w:r>
        <w:rPr>
          <w:noProof/>
        </w:rPr>
        <w:drawing>
          <wp:anchor distT="19050" distB="19050" distL="19050" distR="19050" simplePos="0" relativeHeight="251694080" behindDoc="0" locked="0" layoutInCell="1" allowOverlap="1">
            <wp:simplePos x="0" y="0"/>
            <wp:positionH relativeFrom="column">
              <wp:posOffset>-333375</wp:posOffset>
            </wp:positionH>
            <wp:positionV relativeFrom="paragraph">
              <wp:posOffset>191770</wp:posOffset>
            </wp:positionV>
            <wp:extent cx="735965" cy="382270"/>
            <wp:effectExtent l="0" t="0" r="0" b="0"/>
            <wp:wrapSquare wrapText="bothSides"/>
            <wp:docPr id="403" name="image41.png"/>
            <wp:cNvGraphicFramePr/>
            <a:graphic xmlns:a="http://schemas.openxmlformats.org/drawingml/2006/main">
              <a:graphicData uri="http://schemas.openxmlformats.org/drawingml/2006/picture">
                <pic:pic xmlns:pic="http://schemas.openxmlformats.org/drawingml/2006/picture">
                  <pic:nvPicPr>
                    <pic:cNvPr id="403" name="image41.png"/>
                    <pic:cNvPicPr preferRelativeResize="0"/>
                  </pic:nvPicPr>
                  <pic:blipFill>
                    <a:blip r:embed="rId65"/>
                    <a:srcRect/>
                    <a:stretch>
                      <a:fillRect/>
                    </a:stretch>
                  </pic:blipFill>
                  <pic:spPr>
                    <a:xfrm>
                      <a:off x="0" y="0"/>
                      <a:ext cx="736092" cy="382524"/>
                    </a:xfrm>
                    <a:prstGeom prst="rect">
                      <a:avLst/>
                    </a:prstGeom>
                  </pic:spPr>
                </pic:pic>
              </a:graphicData>
            </a:graphic>
          </wp:anchor>
        </w:drawing>
      </w:r>
      <w:r>
        <w:rPr>
          <w:noProof/>
        </w:rPr>
        <w:drawing>
          <wp:anchor distT="19050" distB="19050" distL="19050" distR="19050" simplePos="0" relativeHeight="251695104" behindDoc="0" locked="0" layoutInCell="1" allowOverlap="1">
            <wp:simplePos x="0" y="0"/>
            <wp:positionH relativeFrom="column">
              <wp:posOffset>-553085</wp:posOffset>
            </wp:positionH>
            <wp:positionV relativeFrom="paragraph">
              <wp:posOffset>600075</wp:posOffset>
            </wp:positionV>
            <wp:extent cx="991870" cy="382270"/>
            <wp:effectExtent l="0" t="0" r="0" b="0"/>
            <wp:wrapSquare wrapText="bothSides"/>
            <wp:docPr id="360" name="image6.png"/>
            <wp:cNvGraphicFramePr/>
            <a:graphic xmlns:a="http://schemas.openxmlformats.org/drawingml/2006/main">
              <a:graphicData uri="http://schemas.openxmlformats.org/drawingml/2006/picture">
                <pic:pic xmlns:pic="http://schemas.openxmlformats.org/drawingml/2006/picture">
                  <pic:nvPicPr>
                    <pic:cNvPr id="360" name="image6.png"/>
                    <pic:cNvPicPr preferRelativeResize="0"/>
                  </pic:nvPicPr>
                  <pic:blipFill>
                    <a:blip r:embed="rId66"/>
                    <a:srcRect/>
                    <a:stretch>
                      <a:fillRect/>
                    </a:stretch>
                  </pic:blipFill>
                  <pic:spPr>
                    <a:xfrm>
                      <a:off x="0" y="0"/>
                      <a:ext cx="992124" cy="382524"/>
                    </a:xfrm>
                    <a:prstGeom prst="rect">
                      <a:avLst/>
                    </a:prstGeom>
                  </pic:spPr>
                </pic:pic>
              </a:graphicData>
            </a:graphic>
          </wp:anchor>
        </w:drawing>
      </w:r>
      <w:r>
        <w:rPr>
          <w:noProof/>
        </w:rPr>
        <w:drawing>
          <wp:anchor distT="19050" distB="19050" distL="19050" distR="19050" simplePos="0" relativeHeight="251696128" behindDoc="0" locked="0" layoutInCell="1" allowOverlap="1">
            <wp:simplePos x="0" y="0"/>
            <wp:positionH relativeFrom="column">
              <wp:posOffset>1274445</wp:posOffset>
            </wp:positionH>
            <wp:positionV relativeFrom="paragraph">
              <wp:posOffset>2226945</wp:posOffset>
            </wp:positionV>
            <wp:extent cx="3694430" cy="198120"/>
            <wp:effectExtent l="0" t="0" r="0" b="0"/>
            <wp:wrapSquare wrapText="bothSides"/>
            <wp:docPr id="387" name="image38.png"/>
            <wp:cNvGraphicFramePr/>
            <a:graphic xmlns:a="http://schemas.openxmlformats.org/drawingml/2006/main">
              <a:graphicData uri="http://schemas.openxmlformats.org/drawingml/2006/picture">
                <pic:pic xmlns:pic="http://schemas.openxmlformats.org/drawingml/2006/picture">
                  <pic:nvPicPr>
                    <pic:cNvPr id="387" name="image38.png"/>
                    <pic:cNvPicPr preferRelativeResize="0"/>
                  </pic:nvPicPr>
                  <pic:blipFill>
                    <a:blip r:embed="rId67"/>
                    <a:srcRect/>
                    <a:stretch>
                      <a:fillRect/>
                    </a:stretch>
                  </pic:blipFill>
                  <pic:spPr>
                    <a:xfrm>
                      <a:off x="0" y="0"/>
                      <a:ext cx="3694176" cy="198120"/>
                    </a:xfrm>
                    <a:prstGeom prst="rect">
                      <a:avLst/>
                    </a:prstGeom>
                  </pic:spPr>
                </pic:pic>
              </a:graphicData>
            </a:graphic>
          </wp:anchor>
        </w:drawing>
      </w:r>
      <w:r>
        <w:rPr>
          <w:noProof/>
        </w:rPr>
        <w:drawing>
          <wp:anchor distT="19050" distB="19050" distL="19050" distR="19050" simplePos="0" relativeHeight="251697152" behindDoc="0" locked="0" layoutInCell="1" allowOverlap="1">
            <wp:simplePos x="0" y="0"/>
            <wp:positionH relativeFrom="column">
              <wp:posOffset>1268730</wp:posOffset>
            </wp:positionH>
            <wp:positionV relativeFrom="paragraph">
              <wp:posOffset>2257425</wp:posOffset>
            </wp:positionV>
            <wp:extent cx="3696970" cy="181610"/>
            <wp:effectExtent l="0" t="0" r="0" b="0"/>
            <wp:wrapSquare wrapText="bothSides"/>
            <wp:docPr id="384" name="image31.png"/>
            <wp:cNvGraphicFramePr/>
            <a:graphic xmlns:a="http://schemas.openxmlformats.org/drawingml/2006/main">
              <a:graphicData uri="http://schemas.openxmlformats.org/drawingml/2006/picture">
                <pic:pic xmlns:pic="http://schemas.openxmlformats.org/drawingml/2006/picture">
                  <pic:nvPicPr>
                    <pic:cNvPr id="384" name="image31.png"/>
                    <pic:cNvPicPr preferRelativeResize="0"/>
                  </pic:nvPicPr>
                  <pic:blipFill>
                    <a:blip r:embed="rId68"/>
                    <a:srcRect/>
                    <a:stretch>
                      <a:fillRect/>
                    </a:stretch>
                  </pic:blipFill>
                  <pic:spPr>
                    <a:xfrm>
                      <a:off x="0" y="0"/>
                      <a:ext cx="3697224" cy="181356"/>
                    </a:xfrm>
                    <a:prstGeom prst="rect">
                      <a:avLst/>
                    </a:prstGeom>
                  </pic:spPr>
                </pic:pic>
              </a:graphicData>
            </a:graphic>
          </wp:anchor>
        </w:drawing>
      </w:r>
      <w:r>
        <w:rPr>
          <w:noProof/>
        </w:rPr>
        <w:drawing>
          <wp:anchor distT="19050" distB="19050" distL="19050" distR="19050" simplePos="0" relativeHeight="251698176" behindDoc="0" locked="0" layoutInCell="1" allowOverlap="1">
            <wp:simplePos x="0" y="0"/>
            <wp:positionH relativeFrom="column">
              <wp:posOffset>991235</wp:posOffset>
            </wp:positionH>
            <wp:positionV relativeFrom="paragraph">
              <wp:posOffset>2175510</wp:posOffset>
            </wp:positionV>
            <wp:extent cx="4091940" cy="181610"/>
            <wp:effectExtent l="0" t="0" r="0" b="0"/>
            <wp:wrapSquare wrapText="bothSides"/>
            <wp:docPr id="409" name="image57.png"/>
            <wp:cNvGraphicFramePr/>
            <a:graphic xmlns:a="http://schemas.openxmlformats.org/drawingml/2006/main">
              <a:graphicData uri="http://schemas.openxmlformats.org/drawingml/2006/picture">
                <pic:pic xmlns:pic="http://schemas.openxmlformats.org/drawingml/2006/picture">
                  <pic:nvPicPr>
                    <pic:cNvPr id="409" name="image57.png"/>
                    <pic:cNvPicPr preferRelativeResize="0"/>
                  </pic:nvPicPr>
                  <pic:blipFill>
                    <a:blip r:embed="rId69"/>
                    <a:srcRect/>
                    <a:stretch>
                      <a:fillRect/>
                    </a:stretch>
                  </pic:blipFill>
                  <pic:spPr>
                    <a:xfrm>
                      <a:off x="0" y="0"/>
                      <a:ext cx="4091940" cy="181356"/>
                    </a:xfrm>
                    <a:prstGeom prst="rect">
                      <a:avLst/>
                    </a:prstGeom>
                  </pic:spPr>
                </pic:pic>
              </a:graphicData>
            </a:graphic>
          </wp:anchor>
        </w:drawing>
      </w:r>
      <w:r>
        <w:rPr>
          <w:noProof/>
        </w:rPr>
        <w:drawing>
          <wp:anchor distT="19050" distB="19050" distL="19050" distR="19050" simplePos="0" relativeHeight="251699200" behindDoc="0" locked="0" layoutInCell="1" allowOverlap="1">
            <wp:simplePos x="0" y="0"/>
            <wp:positionH relativeFrom="column">
              <wp:posOffset>19050</wp:posOffset>
            </wp:positionH>
            <wp:positionV relativeFrom="paragraph">
              <wp:posOffset>19050</wp:posOffset>
            </wp:positionV>
            <wp:extent cx="6028690" cy="2339340"/>
            <wp:effectExtent l="0" t="0" r="0" b="0"/>
            <wp:wrapSquare wrapText="bothSides"/>
            <wp:docPr id="399" name="image47.png"/>
            <wp:cNvGraphicFramePr/>
            <a:graphic xmlns:a="http://schemas.openxmlformats.org/drawingml/2006/main">
              <a:graphicData uri="http://schemas.openxmlformats.org/drawingml/2006/picture">
                <pic:pic xmlns:pic="http://schemas.openxmlformats.org/drawingml/2006/picture">
                  <pic:nvPicPr>
                    <pic:cNvPr id="399" name="image47.png"/>
                    <pic:cNvPicPr preferRelativeResize="0"/>
                  </pic:nvPicPr>
                  <pic:blipFill>
                    <a:blip r:embed="rId70"/>
                    <a:srcRect/>
                    <a:stretch>
                      <a:fillRect/>
                    </a:stretch>
                  </pic:blipFill>
                  <pic:spPr>
                    <a:xfrm>
                      <a:off x="0" y="0"/>
                      <a:ext cx="6028944" cy="2339340"/>
                    </a:xfrm>
                    <a:prstGeom prst="rect">
                      <a:avLst/>
                    </a:prstGeom>
                  </pic:spPr>
                </pic:pic>
              </a:graphicData>
            </a:graphic>
          </wp:anchor>
        </w:drawing>
      </w:r>
      <w:r>
        <w:rPr>
          <w:noProof/>
        </w:rPr>
        <w:drawing>
          <wp:anchor distT="19050" distB="19050" distL="19050" distR="19050" simplePos="0" relativeHeight="251700224" behindDoc="0" locked="0" layoutInCell="1" allowOverlap="1">
            <wp:simplePos x="0" y="0"/>
            <wp:positionH relativeFrom="column">
              <wp:posOffset>1475740</wp:posOffset>
            </wp:positionH>
            <wp:positionV relativeFrom="paragraph">
              <wp:posOffset>2234565</wp:posOffset>
            </wp:positionV>
            <wp:extent cx="3444240" cy="182880"/>
            <wp:effectExtent l="0" t="0" r="0" b="0"/>
            <wp:wrapSquare wrapText="bothSides"/>
            <wp:docPr id="359" name="image14.png"/>
            <wp:cNvGraphicFramePr/>
            <a:graphic xmlns:a="http://schemas.openxmlformats.org/drawingml/2006/main">
              <a:graphicData uri="http://schemas.openxmlformats.org/drawingml/2006/picture">
                <pic:pic xmlns:pic="http://schemas.openxmlformats.org/drawingml/2006/picture">
                  <pic:nvPicPr>
                    <pic:cNvPr id="359" name="image14.png"/>
                    <pic:cNvPicPr preferRelativeResize="0"/>
                  </pic:nvPicPr>
                  <pic:blipFill>
                    <a:blip r:embed="rId71"/>
                    <a:srcRect/>
                    <a:stretch>
                      <a:fillRect/>
                    </a:stretch>
                  </pic:blipFill>
                  <pic:spPr>
                    <a:xfrm>
                      <a:off x="0" y="0"/>
                      <a:ext cx="3444240" cy="182880"/>
                    </a:xfrm>
                    <a:prstGeom prst="rect">
                      <a:avLst/>
                    </a:prstGeom>
                  </pic:spPr>
                </pic:pic>
              </a:graphicData>
            </a:graphic>
          </wp:anchor>
        </w:drawing>
      </w:r>
      <w:r>
        <w:rPr>
          <w:noProof/>
        </w:rPr>
        <w:drawing>
          <wp:anchor distT="19050" distB="19050" distL="19050" distR="19050" simplePos="0" relativeHeight="251701248" behindDoc="0" locked="0" layoutInCell="1" allowOverlap="1">
            <wp:simplePos x="0" y="0"/>
            <wp:positionH relativeFrom="column">
              <wp:posOffset>1475740</wp:posOffset>
            </wp:positionH>
            <wp:positionV relativeFrom="paragraph">
              <wp:posOffset>2205990</wp:posOffset>
            </wp:positionV>
            <wp:extent cx="3444240" cy="212090"/>
            <wp:effectExtent l="0" t="0" r="0" b="0"/>
            <wp:wrapSquare wrapText="bothSides"/>
            <wp:docPr id="425" name="image70.png"/>
            <wp:cNvGraphicFramePr/>
            <a:graphic xmlns:a="http://schemas.openxmlformats.org/drawingml/2006/main">
              <a:graphicData uri="http://schemas.openxmlformats.org/drawingml/2006/picture">
                <pic:pic xmlns:pic="http://schemas.openxmlformats.org/drawingml/2006/picture">
                  <pic:nvPicPr>
                    <pic:cNvPr id="425" name="image70.png"/>
                    <pic:cNvPicPr preferRelativeResize="0"/>
                  </pic:nvPicPr>
                  <pic:blipFill>
                    <a:blip r:embed="rId72"/>
                    <a:srcRect/>
                    <a:stretch>
                      <a:fillRect/>
                    </a:stretch>
                  </pic:blipFill>
                  <pic:spPr>
                    <a:xfrm>
                      <a:off x="0" y="0"/>
                      <a:ext cx="3444240" cy="211836"/>
                    </a:xfrm>
                    <a:prstGeom prst="rect">
                      <a:avLst/>
                    </a:prstGeom>
                  </pic:spPr>
                </pic:pic>
              </a:graphicData>
            </a:graphic>
          </wp:anchor>
        </w:drawing>
      </w:r>
      <w:r>
        <w:rPr>
          <w:noProof/>
        </w:rPr>
        <w:drawing>
          <wp:anchor distT="19050" distB="19050" distL="19050" distR="19050" simplePos="0" relativeHeight="251702272" behindDoc="0" locked="0" layoutInCell="1" allowOverlap="1">
            <wp:simplePos x="0" y="0"/>
            <wp:positionH relativeFrom="column">
              <wp:posOffset>19050</wp:posOffset>
            </wp:positionH>
            <wp:positionV relativeFrom="paragraph">
              <wp:posOffset>19050</wp:posOffset>
            </wp:positionV>
            <wp:extent cx="6571615" cy="2203450"/>
            <wp:effectExtent l="0" t="0" r="0" b="0"/>
            <wp:wrapSquare wrapText="bothSides"/>
            <wp:docPr id="388" name="image39.png"/>
            <wp:cNvGraphicFramePr/>
            <a:graphic xmlns:a="http://schemas.openxmlformats.org/drawingml/2006/main">
              <a:graphicData uri="http://schemas.openxmlformats.org/drawingml/2006/picture">
                <pic:pic xmlns:pic="http://schemas.openxmlformats.org/drawingml/2006/picture">
                  <pic:nvPicPr>
                    <pic:cNvPr id="388" name="image39.png"/>
                    <pic:cNvPicPr preferRelativeResize="0"/>
                  </pic:nvPicPr>
                  <pic:blipFill>
                    <a:blip r:embed="rId73"/>
                    <a:srcRect/>
                    <a:stretch>
                      <a:fillRect/>
                    </a:stretch>
                  </pic:blipFill>
                  <pic:spPr>
                    <a:xfrm>
                      <a:off x="0" y="0"/>
                      <a:ext cx="6571488" cy="2203704"/>
                    </a:xfrm>
                    <a:prstGeom prst="rect">
                      <a:avLst/>
                    </a:prstGeom>
                  </pic:spPr>
                </pic:pic>
              </a:graphicData>
            </a:graphic>
          </wp:anchor>
        </w:drawing>
      </w:r>
      <w:r>
        <w:rPr>
          <w:noProof/>
        </w:rPr>
        <w:drawing>
          <wp:anchor distT="19050" distB="19050" distL="19050" distR="19050" simplePos="0" relativeHeight="251703296" behindDoc="0" locked="0" layoutInCell="1" allowOverlap="1">
            <wp:simplePos x="0" y="0"/>
            <wp:positionH relativeFrom="column">
              <wp:posOffset>1783715</wp:posOffset>
            </wp:positionH>
            <wp:positionV relativeFrom="paragraph">
              <wp:posOffset>2356485</wp:posOffset>
            </wp:positionV>
            <wp:extent cx="2724785" cy="382270"/>
            <wp:effectExtent l="0" t="0" r="0" b="0"/>
            <wp:wrapSquare wrapText="bothSides"/>
            <wp:docPr id="350" name="image1.png"/>
            <wp:cNvGraphicFramePr/>
            <a:graphic xmlns:a="http://schemas.openxmlformats.org/drawingml/2006/main">
              <a:graphicData uri="http://schemas.openxmlformats.org/drawingml/2006/picture">
                <pic:pic xmlns:pic="http://schemas.openxmlformats.org/drawingml/2006/picture">
                  <pic:nvPicPr>
                    <pic:cNvPr id="350" name="image1.png"/>
                    <pic:cNvPicPr preferRelativeResize="0"/>
                  </pic:nvPicPr>
                  <pic:blipFill>
                    <a:blip r:embed="rId74"/>
                    <a:srcRect/>
                    <a:stretch>
                      <a:fillRect/>
                    </a:stretch>
                  </pic:blipFill>
                  <pic:spPr>
                    <a:xfrm>
                      <a:off x="0" y="0"/>
                      <a:ext cx="2724912" cy="382524"/>
                    </a:xfrm>
                    <a:prstGeom prst="rect">
                      <a:avLst/>
                    </a:prstGeom>
                  </pic:spPr>
                </pic:pic>
              </a:graphicData>
            </a:graphic>
          </wp:anchor>
        </w:drawing>
      </w:r>
      <w:r>
        <w:rPr>
          <w:noProof/>
        </w:rPr>
        <w:drawing>
          <wp:anchor distT="19050" distB="19050" distL="19050" distR="19050" simplePos="0" relativeHeight="251704320" behindDoc="0" locked="0" layoutInCell="1" allowOverlap="1">
            <wp:simplePos x="0" y="0"/>
            <wp:positionH relativeFrom="column">
              <wp:posOffset>2475230</wp:posOffset>
            </wp:positionH>
            <wp:positionV relativeFrom="paragraph">
              <wp:posOffset>2356485</wp:posOffset>
            </wp:positionV>
            <wp:extent cx="2033270" cy="382270"/>
            <wp:effectExtent l="0" t="0" r="0" b="0"/>
            <wp:wrapSquare wrapText="bothSides"/>
            <wp:docPr id="421" name="image66.png"/>
            <wp:cNvGraphicFramePr/>
            <a:graphic xmlns:a="http://schemas.openxmlformats.org/drawingml/2006/main">
              <a:graphicData uri="http://schemas.openxmlformats.org/drawingml/2006/picture">
                <pic:pic xmlns:pic="http://schemas.openxmlformats.org/drawingml/2006/picture">
                  <pic:nvPicPr>
                    <pic:cNvPr id="421" name="image66.png"/>
                    <pic:cNvPicPr preferRelativeResize="0"/>
                  </pic:nvPicPr>
                  <pic:blipFill>
                    <a:blip r:embed="rId75"/>
                    <a:srcRect/>
                    <a:stretch>
                      <a:fillRect/>
                    </a:stretch>
                  </pic:blipFill>
                  <pic:spPr>
                    <a:xfrm>
                      <a:off x="0" y="0"/>
                      <a:ext cx="2033016" cy="382524"/>
                    </a:xfrm>
                    <a:prstGeom prst="rect">
                      <a:avLst/>
                    </a:prstGeom>
                  </pic:spPr>
                </pic:pic>
              </a:graphicData>
            </a:graphic>
          </wp:anchor>
        </w:drawing>
      </w:r>
    </w:p>
    <w:sectPr w:rsidR="00A64E4E">
      <w:type w:val="continuous"/>
      <w:pgSz w:w="12240" w:h="15840"/>
      <w:pgMar w:top="616" w:right="645" w:bottom="511" w:left="544" w:header="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01B" w:rsidRDefault="008D301B">
      <w:pPr>
        <w:spacing w:line="240" w:lineRule="auto"/>
      </w:pPr>
      <w:r>
        <w:separator/>
      </w:r>
    </w:p>
  </w:endnote>
  <w:endnote w:type="continuationSeparator" w:id="0">
    <w:p w:rsidR="008D301B" w:rsidRDefault="008D30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01B" w:rsidRDefault="008D301B">
      <w:r>
        <w:separator/>
      </w:r>
    </w:p>
  </w:footnote>
  <w:footnote w:type="continuationSeparator" w:id="0">
    <w:p w:rsidR="008D301B" w:rsidRDefault="008D30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5E7" w:rsidRDefault="00CD55E7">
    <w:pPr>
      <w:tabs>
        <w:tab w:val="center" w:pos="4680"/>
        <w:tab w:val="right" w:pos="9360"/>
      </w:tabs>
      <w:spacing w:line="240" w:lineRule="auto"/>
      <w:rPr>
        <w:color w:val="000000"/>
      </w:rPr>
    </w:pPr>
    <w:proofErr w:type="spellStart"/>
    <w:proofErr w:type="gramStart"/>
    <w:r>
      <w:rPr>
        <w:color w:val="000000"/>
      </w:rPr>
      <w:t>eProject</w:t>
    </w:r>
    <w:proofErr w:type="spellEnd"/>
    <w:proofErr w:type="gramEnd"/>
    <w:r>
      <w:rPr>
        <w:color w:val="000000"/>
      </w:rPr>
      <w:t>: Nexus Aquarium</w:t>
    </w:r>
  </w:p>
  <w:p w:rsidR="00CD55E7" w:rsidRDefault="00CD55E7">
    <w:pP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Arrow Slight curve" style="width:4in;height:4in;visibility:visible;mso-wrap-style:square" o:bullet="t">
        <v:imagedata r:id="rId1" o:title="Arrow Slight curve"/>
      </v:shape>
    </w:pict>
  </w:numPicBullet>
  <w:abstractNum w:abstractNumId="0">
    <w:nsid w:val="02D01654"/>
    <w:multiLevelType w:val="hybridMultilevel"/>
    <w:tmpl w:val="63C2697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E464954"/>
    <w:multiLevelType w:val="multilevel"/>
    <w:tmpl w:val="0E464954"/>
    <w:lvl w:ilvl="0">
      <w:start w:val="1"/>
      <w:numFmt w:val="decimal"/>
      <w:lvlText w:val="%1."/>
      <w:lvlJc w:val="left"/>
      <w:pPr>
        <w:ind w:left="450" w:hanging="360"/>
      </w:pPr>
    </w:lvl>
    <w:lvl w:ilvl="1">
      <w:start w:val="1"/>
      <w:numFmt w:val="lowerLetter"/>
      <w:lvlText w:val="%2."/>
      <w:lvlJc w:val="left"/>
      <w:pPr>
        <w:ind w:left="1286" w:hanging="360"/>
      </w:pPr>
    </w:lvl>
    <w:lvl w:ilvl="2">
      <w:start w:val="1"/>
      <w:numFmt w:val="lowerRoman"/>
      <w:lvlText w:val="%3."/>
      <w:lvlJc w:val="right"/>
      <w:pPr>
        <w:ind w:left="2006" w:hanging="180"/>
      </w:pPr>
    </w:lvl>
    <w:lvl w:ilvl="3">
      <w:start w:val="1"/>
      <w:numFmt w:val="decimal"/>
      <w:lvlText w:val="%4."/>
      <w:lvlJc w:val="left"/>
      <w:pPr>
        <w:ind w:left="2726" w:hanging="360"/>
      </w:pPr>
    </w:lvl>
    <w:lvl w:ilvl="4">
      <w:start w:val="1"/>
      <w:numFmt w:val="lowerLetter"/>
      <w:lvlText w:val="%5."/>
      <w:lvlJc w:val="left"/>
      <w:pPr>
        <w:ind w:left="3446" w:hanging="360"/>
      </w:pPr>
    </w:lvl>
    <w:lvl w:ilvl="5">
      <w:start w:val="1"/>
      <w:numFmt w:val="lowerRoman"/>
      <w:lvlText w:val="%6."/>
      <w:lvlJc w:val="right"/>
      <w:pPr>
        <w:ind w:left="4166" w:hanging="180"/>
      </w:pPr>
    </w:lvl>
    <w:lvl w:ilvl="6">
      <w:start w:val="1"/>
      <w:numFmt w:val="decimal"/>
      <w:lvlText w:val="%7."/>
      <w:lvlJc w:val="left"/>
      <w:pPr>
        <w:ind w:left="4886" w:hanging="360"/>
      </w:pPr>
    </w:lvl>
    <w:lvl w:ilvl="7">
      <w:start w:val="1"/>
      <w:numFmt w:val="lowerLetter"/>
      <w:lvlText w:val="%8."/>
      <w:lvlJc w:val="left"/>
      <w:pPr>
        <w:ind w:left="5606" w:hanging="360"/>
      </w:pPr>
    </w:lvl>
    <w:lvl w:ilvl="8">
      <w:start w:val="1"/>
      <w:numFmt w:val="lowerRoman"/>
      <w:lvlText w:val="%9."/>
      <w:lvlJc w:val="right"/>
      <w:pPr>
        <w:ind w:left="6326" w:hanging="180"/>
      </w:pPr>
    </w:lvl>
  </w:abstractNum>
  <w:abstractNum w:abstractNumId="2">
    <w:nsid w:val="1AE60FF9"/>
    <w:multiLevelType w:val="hybridMultilevel"/>
    <w:tmpl w:val="E14A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8F3BCE"/>
    <w:multiLevelType w:val="multilevel"/>
    <w:tmpl w:val="248F3BC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ADD2B75"/>
    <w:multiLevelType w:val="hybridMultilevel"/>
    <w:tmpl w:val="A1A4B4BC"/>
    <w:lvl w:ilvl="0" w:tplc="33E2D8DE">
      <w:start w:val="1"/>
      <w:numFmt w:val="bullet"/>
      <w:lvlText w:val=""/>
      <w:lvlPicBulletId w:val="0"/>
      <w:lvlJc w:val="left"/>
      <w:pPr>
        <w:tabs>
          <w:tab w:val="num" w:pos="720"/>
        </w:tabs>
        <w:ind w:left="720" w:hanging="360"/>
      </w:pPr>
      <w:rPr>
        <w:rFonts w:ascii="Symbol" w:hAnsi="Symbol" w:hint="default"/>
      </w:rPr>
    </w:lvl>
    <w:lvl w:ilvl="1" w:tplc="65FE5674" w:tentative="1">
      <w:start w:val="1"/>
      <w:numFmt w:val="bullet"/>
      <w:lvlText w:val=""/>
      <w:lvlJc w:val="left"/>
      <w:pPr>
        <w:tabs>
          <w:tab w:val="num" w:pos="1440"/>
        </w:tabs>
        <w:ind w:left="1440" w:hanging="360"/>
      </w:pPr>
      <w:rPr>
        <w:rFonts w:ascii="Symbol" w:hAnsi="Symbol" w:hint="default"/>
      </w:rPr>
    </w:lvl>
    <w:lvl w:ilvl="2" w:tplc="F8323E44" w:tentative="1">
      <w:start w:val="1"/>
      <w:numFmt w:val="bullet"/>
      <w:lvlText w:val=""/>
      <w:lvlJc w:val="left"/>
      <w:pPr>
        <w:tabs>
          <w:tab w:val="num" w:pos="2160"/>
        </w:tabs>
        <w:ind w:left="2160" w:hanging="360"/>
      </w:pPr>
      <w:rPr>
        <w:rFonts w:ascii="Symbol" w:hAnsi="Symbol" w:hint="default"/>
      </w:rPr>
    </w:lvl>
    <w:lvl w:ilvl="3" w:tplc="12FCBF86" w:tentative="1">
      <w:start w:val="1"/>
      <w:numFmt w:val="bullet"/>
      <w:lvlText w:val=""/>
      <w:lvlJc w:val="left"/>
      <w:pPr>
        <w:tabs>
          <w:tab w:val="num" w:pos="2880"/>
        </w:tabs>
        <w:ind w:left="2880" w:hanging="360"/>
      </w:pPr>
      <w:rPr>
        <w:rFonts w:ascii="Symbol" w:hAnsi="Symbol" w:hint="default"/>
      </w:rPr>
    </w:lvl>
    <w:lvl w:ilvl="4" w:tplc="26BEB5CA" w:tentative="1">
      <w:start w:val="1"/>
      <w:numFmt w:val="bullet"/>
      <w:lvlText w:val=""/>
      <w:lvlJc w:val="left"/>
      <w:pPr>
        <w:tabs>
          <w:tab w:val="num" w:pos="3600"/>
        </w:tabs>
        <w:ind w:left="3600" w:hanging="360"/>
      </w:pPr>
      <w:rPr>
        <w:rFonts w:ascii="Symbol" w:hAnsi="Symbol" w:hint="default"/>
      </w:rPr>
    </w:lvl>
    <w:lvl w:ilvl="5" w:tplc="7638DBCA" w:tentative="1">
      <w:start w:val="1"/>
      <w:numFmt w:val="bullet"/>
      <w:lvlText w:val=""/>
      <w:lvlJc w:val="left"/>
      <w:pPr>
        <w:tabs>
          <w:tab w:val="num" w:pos="4320"/>
        </w:tabs>
        <w:ind w:left="4320" w:hanging="360"/>
      </w:pPr>
      <w:rPr>
        <w:rFonts w:ascii="Symbol" w:hAnsi="Symbol" w:hint="default"/>
      </w:rPr>
    </w:lvl>
    <w:lvl w:ilvl="6" w:tplc="58F04914" w:tentative="1">
      <w:start w:val="1"/>
      <w:numFmt w:val="bullet"/>
      <w:lvlText w:val=""/>
      <w:lvlJc w:val="left"/>
      <w:pPr>
        <w:tabs>
          <w:tab w:val="num" w:pos="5040"/>
        </w:tabs>
        <w:ind w:left="5040" w:hanging="360"/>
      </w:pPr>
      <w:rPr>
        <w:rFonts w:ascii="Symbol" w:hAnsi="Symbol" w:hint="default"/>
      </w:rPr>
    </w:lvl>
    <w:lvl w:ilvl="7" w:tplc="FC9209DC" w:tentative="1">
      <w:start w:val="1"/>
      <w:numFmt w:val="bullet"/>
      <w:lvlText w:val=""/>
      <w:lvlJc w:val="left"/>
      <w:pPr>
        <w:tabs>
          <w:tab w:val="num" w:pos="5760"/>
        </w:tabs>
        <w:ind w:left="5760" w:hanging="360"/>
      </w:pPr>
      <w:rPr>
        <w:rFonts w:ascii="Symbol" w:hAnsi="Symbol" w:hint="default"/>
      </w:rPr>
    </w:lvl>
    <w:lvl w:ilvl="8" w:tplc="B3AC7860" w:tentative="1">
      <w:start w:val="1"/>
      <w:numFmt w:val="bullet"/>
      <w:lvlText w:val=""/>
      <w:lvlJc w:val="left"/>
      <w:pPr>
        <w:tabs>
          <w:tab w:val="num" w:pos="6480"/>
        </w:tabs>
        <w:ind w:left="6480" w:hanging="360"/>
      </w:pPr>
      <w:rPr>
        <w:rFonts w:ascii="Symbol" w:hAnsi="Symbol" w:hint="default"/>
      </w:rPr>
    </w:lvl>
  </w:abstractNum>
  <w:abstractNum w:abstractNumId="5">
    <w:nsid w:val="2C25485C"/>
    <w:multiLevelType w:val="multilevel"/>
    <w:tmpl w:val="2C25485C"/>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
      <w:lvlJc w:val="left"/>
      <w:pPr>
        <w:ind w:left="1350" w:hanging="360"/>
      </w:pPr>
      <w:rPr>
        <w:rFonts w:ascii="Noto Sans Symbols" w:eastAsia="Noto Sans Symbols" w:hAnsi="Noto Sans Symbols" w:cs="Noto Sans Symbols"/>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
      <w:lvlJc w:val="left"/>
      <w:pPr>
        <w:ind w:left="3510" w:hanging="360"/>
      </w:pPr>
      <w:rPr>
        <w:rFonts w:ascii="Noto Sans Symbols" w:eastAsia="Noto Sans Symbols" w:hAnsi="Noto Sans Symbols" w:cs="Noto Sans Symbols"/>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
      <w:lvlJc w:val="left"/>
      <w:pPr>
        <w:ind w:left="5670" w:hanging="360"/>
      </w:pPr>
      <w:rPr>
        <w:rFonts w:ascii="Noto Sans Symbols" w:eastAsia="Noto Sans Symbols" w:hAnsi="Noto Sans Symbols" w:cs="Noto Sans Symbols"/>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6">
    <w:nsid w:val="2EC1557A"/>
    <w:multiLevelType w:val="multilevel"/>
    <w:tmpl w:val="2EC1557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
      <w:lvlJc w:val="left"/>
      <w:pPr>
        <w:ind w:left="1620" w:hanging="360"/>
      </w:pPr>
      <w:rPr>
        <w:rFonts w:ascii="Noto Sans Symbols" w:eastAsia="Noto Sans Symbols" w:hAnsi="Noto Sans Symbols" w:cs="Noto Sans Symbols"/>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
      <w:lvlJc w:val="left"/>
      <w:pPr>
        <w:ind w:left="3780" w:hanging="360"/>
      </w:pPr>
      <w:rPr>
        <w:rFonts w:ascii="Noto Sans Symbols" w:eastAsia="Noto Sans Symbols" w:hAnsi="Noto Sans Symbols" w:cs="Noto Sans Symbols"/>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
      <w:lvlJc w:val="left"/>
      <w:pPr>
        <w:ind w:left="5940" w:hanging="360"/>
      </w:pPr>
      <w:rPr>
        <w:rFonts w:ascii="Noto Sans Symbols" w:eastAsia="Noto Sans Symbols" w:hAnsi="Noto Sans Symbols" w:cs="Noto Sans Symbols"/>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7">
    <w:nsid w:val="55FF4DC8"/>
    <w:multiLevelType w:val="hybridMultilevel"/>
    <w:tmpl w:val="537EA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3"/>
  </w:num>
  <w:num w:numId="4">
    <w:abstractNumId w:val="5"/>
  </w:num>
  <w:num w:numId="5">
    <w:abstractNumId w:val="0"/>
  </w:num>
  <w:num w:numId="6">
    <w:abstractNumId w:val="4"/>
  </w:num>
  <w:num w:numId="7">
    <w:abstractNumId w:val="2"/>
  </w:num>
  <w:num w:numId="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p">
    <w15:presenceInfo w15:providerId="None" w15:userId="as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9A0"/>
    <w:rsid w:val="00062FC7"/>
    <w:rsid w:val="000D327F"/>
    <w:rsid w:val="003137FF"/>
    <w:rsid w:val="00315765"/>
    <w:rsid w:val="00325F9B"/>
    <w:rsid w:val="00386048"/>
    <w:rsid w:val="00571C94"/>
    <w:rsid w:val="008D301B"/>
    <w:rsid w:val="00914510"/>
    <w:rsid w:val="0099126F"/>
    <w:rsid w:val="00A64E4E"/>
    <w:rsid w:val="00A67E22"/>
    <w:rsid w:val="00AC114E"/>
    <w:rsid w:val="00B239A0"/>
    <w:rsid w:val="00BA72B2"/>
    <w:rsid w:val="00CD55E7"/>
    <w:rsid w:val="00F706A4"/>
    <w:rsid w:val="00F7129C"/>
    <w:rsid w:val="651E0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AE8CE15-2992-475F-9CA5-052DC4776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tblInd w:w="0" w:type="dxa"/>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styleId="NoSpacing">
    <w:name w:val="No Spacing"/>
    <w:uiPriority w:val="1"/>
    <w:qFormat/>
    <w:rPr>
      <w:sz w:val="22"/>
      <w:szCs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Style20">
    <w:name w:val="_Style 20"/>
    <w:basedOn w:val="TableNormal"/>
    <w:tblPr>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d8cBGtAg/NoKI128kTY7pmyNLQ==">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380</Words>
  <Characters>2172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CZ 3</cp:lastModifiedBy>
  <cp:revision>4</cp:revision>
  <dcterms:created xsi:type="dcterms:W3CDTF">2022-07-19T06:27:00Z</dcterms:created>
  <dcterms:modified xsi:type="dcterms:W3CDTF">2022-07-19T07:58:00Z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4C2DA7ECC72E46599D13FA6B5D87DB1D</vt:lpwstr>
  </property>
</Properties>
</file>